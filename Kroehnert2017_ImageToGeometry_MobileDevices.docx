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C5698CA" w14:textId="77777777" w:rsidR="00CE6AD1" w:rsidRPr="00376F1C" w:rsidRDefault="00376F1C">
      <w:pPr>
        <w:widowControl w:val="0"/>
        <w:jc w:val="center"/>
        <w:rPr>
          <w:rFonts w:ascii="Arial" w:hAnsi="Arial" w:cs="Arial"/>
          <w:b/>
          <w:bCs/>
          <w:sz w:val="32"/>
          <w:szCs w:val="32"/>
          <w:lang w:val="en-US"/>
        </w:rPr>
      </w:pPr>
      <w:r w:rsidRPr="00376F1C">
        <w:rPr>
          <w:rFonts w:ascii="Arial" w:hAnsi="Arial" w:cs="Arial"/>
          <w:b/>
          <w:bCs/>
          <w:sz w:val="24"/>
          <w:szCs w:val="24"/>
          <w:lang w:val="en-US"/>
        </w:rPr>
        <w:t>Image-to-Geometry Registration o</w:t>
      </w:r>
      <w:r>
        <w:rPr>
          <w:rFonts w:ascii="Arial" w:hAnsi="Arial" w:cs="Arial"/>
          <w:b/>
          <w:bCs/>
          <w:sz w:val="24"/>
          <w:szCs w:val="24"/>
          <w:lang w:val="en-US"/>
        </w:rPr>
        <w:t>n Mobile Devices – Concepts, Challenges and Applications</w:t>
      </w:r>
    </w:p>
    <w:p w14:paraId="3130665C" w14:textId="77777777" w:rsidR="00CE6AD1" w:rsidRPr="00376F1C" w:rsidRDefault="00CE6AD1">
      <w:pPr>
        <w:widowControl w:val="0"/>
        <w:rPr>
          <w:rFonts w:ascii="Arial" w:hAnsi="Arial" w:cs="Arial"/>
          <w:b/>
          <w:bCs/>
          <w:sz w:val="32"/>
          <w:szCs w:val="32"/>
          <w:lang w:val="en-US"/>
        </w:rPr>
      </w:pPr>
    </w:p>
    <w:p w14:paraId="28D39D42" w14:textId="77777777" w:rsidR="00CE6AD1" w:rsidRDefault="00376F1C">
      <w:pPr>
        <w:widowControl w:val="0"/>
        <w:jc w:val="center"/>
        <w:rPr>
          <w:rFonts w:ascii="Arial" w:hAnsi="Arial" w:cs="Arial"/>
          <w:sz w:val="18"/>
          <w:szCs w:val="18"/>
        </w:rPr>
      </w:pPr>
      <w:r>
        <w:rPr>
          <w:rFonts w:ascii="Arial" w:hAnsi="Arial" w:cs="Arial"/>
          <w:sz w:val="18"/>
          <w:szCs w:val="18"/>
        </w:rPr>
        <w:t>Melanie Kröhnert*, Christian Kehl</w:t>
      </w:r>
      <w:r w:rsidR="00CE2370" w:rsidRPr="00CE2370">
        <w:rPr>
          <w:rFonts w:ascii="Arial" w:hAnsi="Arial" w:cs="Arial"/>
          <w:kern w:val="18"/>
          <w:sz w:val="18"/>
          <w:szCs w:val="18"/>
          <w:vertAlign w:val="superscript"/>
        </w:rPr>
        <w:t>†‡</w:t>
      </w:r>
      <w:r>
        <w:rPr>
          <w:rFonts w:ascii="Arial" w:hAnsi="Arial" w:cs="Arial"/>
          <w:sz w:val="18"/>
          <w:szCs w:val="18"/>
        </w:rPr>
        <w:t xml:space="preserve">, Herbert </w:t>
      </w:r>
      <w:proofErr w:type="spellStart"/>
      <w:r>
        <w:rPr>
          <w:rFonts w:ascii="Arial" w:hAnsi="Arial" w:cs="Arial"/>
          <w:sz w:val="18"/>
          <w:szCs w:val="18"/>
        </w:rPr>
        <w:t>Litschke</w:t>
      </w:r>
      <w:proofErr w:type="spellEnd"/>
      <w:r w:rsidR="00CE2370" w:rsidRPr="00CE2370">
        <w:rPr>
          <w:rFonts w:ascii="Arial" w:hAnsi="Arial" w:cs="Arial"/>
          <w:kern w:val="18"/>
          <w:sz w:val="18"/>
          <w:szCs w:val="18"/>
          <w:vertAlign w:val="superscript"/>
        </w:rPr>
        <w:t>₮</w:t>
      </w:r>
      <w:r>
        <w:rPr>
          <w:rFonts w:ascii="Arial" w:hAnsi="Arial" w:cs="Arial"/>
          <w:sz w:val="18"/>
          <w:szCs w:val="18"/>
        </w:rPr>
        <w:t>, Simon J. Buckley</w:t>
      </w:r>
      <w:r w:rsidR="00CE2370" w:rsidRPr="00CE2370">
        <w:rPr>
          <w:rFonts w:ascii="Arial" w:hAnsi="Arial" w:cs="Arial"/>
          <w:kern w:val="18"/>
          <w:sz w:val="18"/>
          <w:szCs w:val="18"/>
          <w:vertAlign w:val="superscript"/>
        </w:rPr>
        <w:t>‡</w:t>
      </w:r>
    </w:p>
    <w:p w14:paraId="5944AB8A" w14:textId="77777777" w:rsidR="00376F1C" w:rsidRDefault="00376F1C">
      <w:pPr>
        <w:widowControl w:val="0"/>
        <w:jc w:val="center"/>
        <w:rPr>
          <w:rFonts w:ascii="Arial" w:hAnsi="Arial" w:cs="Arial"/>
          <w:sz w:val="32"/>
          <w:szCs w:val="32"/>
        </w:rPr>
      </w:pPr>
    </w:p>
    <w:p w14:paraId="3A75C0AC" w14:textId="77777777" w:rsidR="00376F1C" w:rsidRDefault="00376F1C" w:rsidP="00376F1C">
      <w:pPr>
        <w:jc w:val="center"/>
        <w:rPr>
          <w:rFonts w:ascii="Arial" w:eastAsia="Times New Roman" w:hAnsi="Arial" w:cs="Arial"/>
          <w:color w:val="000000"/>
          <w:sz w:val="18"/>
          <w:szCs w:val="18"/>
          <w:lang w:val="en-GB"/>
        </w:rPr>
      </w:pPr>
      <w:r w:rsidRPr="00370CAE">
        <w:rPr>
          <w:rFonts w:ascii="Arial" w:eastAsia="Times New Roman" w:hAnsi="Arial" w:cs="Arial"/>
          <w:color w:val="000000"/>
          <w:sz w:val="18"/>
          <w:szCs w:val="18"/>
          <w:lang w:val="en-GB"/>
        </w:rPr>
        <w:t xml:space="preserve">*Institute for Photogrammetry &amp; Remote Sensing, TU </w:t>
      </w:r>
      <w:r w:rsidRPr="005F5FE5">
        <w:rPr>
          <w:rFonts w:ascii="Arial" w:eastAsia="Times New Roman" w:hAnsi="Arial" w:cs="Arial"/>
          <w:color w:val="000000"/>
          <w:sz w:val="18"/>
          <w:szCs w:val="18"/>
          <w:lang w:val="en-GB"/>
        </w:rPr>
        <w:t xml:space="preserve">Dresden, </w:t>
      </w:r>
      <w:proofErr w:type="spellStart"/>
      <w:r w:rsidRPr="005F5FE5">
        <w:rPr>
          <w:rFonts w:ascii="Arial" w:eastAsia="Times New Roman" w:hAnsi="Arial" w:cs="Arial"/>
          <w:color w:val="000000"/>
          <w:sz w:val="18"/>
          <w:szCs w:val="18"/>
          <w:lang w:val="en-GB"/>
        </w:rPr>
        <w:t>Helmholtzstr</w:t>
      </w:r>
      <w:proofErr w:type="spellEnd"/>
      <w:r w:rsidRPr="005F5FE5">
        <w:rPr>
          <w:rFonts w:ascii="Arial" w:eastAsia="Times New Roman" w:hAnsi="Arial" w:cs="Arial"/>
          <w:color w:val="000000"/>
          <w:sz w:val="18"/>
          <w:szCs w:val="18"/>
          <w:lang w:val="en-GB"/>
        </w:rPr>
        <w:t xml:space="preserve">. 10, D-01069 Dresden, </w:t>
      </w:r>
      <w:r w:rsidRPr="00E77787">
        <w:rPr>
          <w:rFonts w:ascii="Arial" w:eastAsia="Times New Roman" w:hAnsi="Arial" w:cs="Arial"/>
          <w:color w:val="000000"/>
          <w:sz w:val="18"/>
          <w:szCs w:val="18"/>
          <w:lang w:val="en-GB"/>
        </w:rPr>
        <w:t>melanie.kroehnert@tu-dresden.de</w:t>
      </w:r>
    </w:p>
    <w:p w14:paraId="526D63C5" w14:textId="77777777" w:rsidR="00376F1C" w:rsidRDefault="00376F1C" w:rsidP="00376F1C">
      <w:pPr>
        <w:jc w:val="center"/>
        <w:rPr>
          <w:rFonts w:ascii="Arial" w:eastAsia="Times New Roman" w:hAnsi="Arial" w:cs="Arial"/>
          <w:color w:val="000000"/>
          <w:sz w:val="18"/>
          <w:szCs w:val="18"/>
          <w:lang w:val="en-GB"/>
        </w:rPr>
      </w:pPr>
      <w:r>
        <w:rPr>
          <w:rFonts w:ascii="Arial" w:eastAsia="Times New Roman" w:hAnsi="Arial" w:cs="Arial"/>
          <w:color w:val="000000"/>
          <w:sz w:val="18"/>
          <w:szCs w:val="18"/>
          <w:lang w:val="en-GB"/>
        </w:rPr>
        <w:t xml:space="preserve">†Aix Marseille </w:t>
      </w:r>
      <w:proofErr w:type="spellStart"/>
      <w:r>
        <w:rPr>
          <w:rFonts w:ascii="Arial" w:eastAsia="Times New Roman" w:hAnsi="Arial" w:cs="Arial"/>
          <w:color w:val="000000"/>
          <w:sz w:val="18"/>
          <w:szCs w:val="18"/>
          <w:lang w:val="en-GB"/>
        </w:rPr>
        <w:t>Uniersité</w:t>
      </w:r>
      <w:proofErr w:type="spellEnd"/>
      <w:r>
        <w:rPr>
          <w:rFonts w:ascii="Arial" w:eastAsia="Times New Roman" w:hAnsi="Arial" w:cs="Arial"/>
          <w:color w:val="000000"/>
          <w:sz w:val="18"/>
          <w:szCs w:val="18"/>
          <w:lang w:val="en-GB"/>
        </w:rPr>
        <w:t>, CNRS, IRD, CEREGE UM34, Sedimentary Systems and Reservoir Development, Marseille, France</w:t>
      </w:r>
    </w:p>
    <w:p w14:paraId="49995BE0" w14:textId="77777777" w:rsidR="00376F1C" w:rsidRPr="00CC413D" w:rsidRDefault="00CE2370" w:rsidP="00376F1C">
      <w:pPr>
        <w:jc w:val="center"/>
        <w:rPr>
          <w:rFonts w:ascii="Arial" w:eastAsia="Times New Roman" w:hAnsi="Arial" w:cs="Arial"/>
          <w:color w:val="000000"/>
          <w:sz w:val="18"/>
          <w:szCs w:val="18"/>
        </w:rPr>
      </w:pPr>
      <w:r>
        <w:rPr>
          <w:rFonts w:ascii="Arial" w:eastAsia="Times New Roman" w:hAnsi="Arial" w:cs="Arial"/>
          <w:color w:val="000000"/>
          <w:sz w:val="18"/>
          <w:szCs w:val="18"/>
        </w:rPr>
        <w:t>₮</w:t>
      </w:r>
      <w:r w:rsidR="00376F1C" w:rsidRPr="00376F1C">
        <w:rPr>
          <w:rFonts w:ascii="Arial" w:eastAsia="Times New Roman" w:hAnsi="Arial" w:cs="Arial"/>
          <w:color w:val="000000"/>
          <w:sz w:val="18"/>
          <w:szCs w:val="18"/>
        </w:rPr>
        <w:t>Hochsc</w:t>
      </w:r>
      <w:r w:rsidR="00CC413D">
        <w:rPr>
          <w:rFonts w:ascii="Arial" w:eastAsia="Times New Roman" w:hAnsi="Arial" w:cs="Arial"/>
          <w:color w:val="000000"/>
          <w:sz w:val="18"/>
          <w:szCs w:val="18"/>
        </w:rPr>
        <w:t xml:space="preserve">hule Wismar, Philipp-Müller-Straße </w:t>
      </w:r>
      <w:r w:rsidR="00CC413D" w:rsidRPr="00CC413D">
        <w:rPr>
          <w:rFonts w:ascii="Arial" w:eastAsia="Times New Roman" w:hAnsi="Arial" w:cs="Arial"/>
          <w:color w:val="000000"/>
          <w:sz w:val="18"/>
          <w:szCs w:val="18"/>
        </w:rPr>
        <w:t>14</w:t>
      </w:r>
      <w:del w:id="0" w:author="ms699852" w:date="2017-10-17T20:13:00Z">
        <w:r w:rsidR="00CC413D" w:rsidRPr="00CC413D" w:rsidDel="0024329A">
          <w:rPr>
            <w:rFonts w:ascii="Arial" w:eastAsia="Times New Roman" w:hAnsi="Arial" w:cs="Arial"/>
            <w:color w:val="000000"/>
            <w:sz w:val="18"/>
            <w:szCs w:val="18"/>
          </w:rPr>
          <w:delText xml:space="preserve"> </w:delText>
        </w:r>
      </w:del>
      <w:r w:rsidR="00376F1C" w:rsidRPr="00CC413D">
        <w:rPr>
          <w:rFonts w:ascii="Arial" w:eastAsia="Times New Roman" w:hAnsi="Arial" w:cs="Arial"/>
          <w:color w:val="000000"/>
          <w:sz w:val="18"/>
          <w:szCs w:val="18"/>
        </w:rPr>
        <w:t>, D-</w:t>
      </w:r>
      <w:r w:rsidR="00CC413D" w:rsidRPr="00CC413D">
        <w:rPr>
          <w:rFonts w:ascii="Arial" w:eastAsia="Times New Roman" w:hAnsi="Arial" w:cs="Arial"/>
          <w:color w:val="000000"/>
          <w:sz w:val="18"/>
          <w:szCs w:val="18"/>
        </w:rPr>
        <w:t>23966</w:t>
      </w:r>
      <w:r w:rsidR="00376F1C" w:rsidRPr="00CC413D">
        <w:rPr>
          <w:rFonts w:ascii="Arial" w:eastAsia="Times New Roman" w:hAnsi="Arial" w:cs="Arial"/>
          <w:color w:val="000000"/>
          <w:sz w:val="18"/>
          <w:szCs w:val="18"/>
        </w:rPr>
        <w:t xml:space="preserve"> Wismar</w:t>
      </w:r>
    </w:p>
    <w:p w14:paraId="1B667C04" w14:textId="77777777" w:rsidR="00CE6AD1" w:rsidRDefault="00376F1C" w:rsidP="00376F1C">
      <w:pPr>
        <w:widowControl w:val="0"/>
        <w:jc w:val="center"/>
        <w:rPr>
          <w:rFonts w:ascii="Arial" w:hAnsi="Arial" w:cs="Arial"/>
          <w:b/>
          <w:bCs/>
          <w:sz w:val="32"/>
          <w:szCs w:val="32"/>
          <w:lang w:val="en-US"/>
        </w:rPr>
      </w:pPr>
      <w:r>
        <w:rPr>
          <w:rFonts w:ascii="Arial" w:eastAsia="Times New Roman" w:hAnsi="Arial" w:cs="Arial"/>
          <w:color w:val="000000"/>
          <w:sz w:val="18"/>
          <w:szCs w:val="18"/>
          <w:lang w:val="en-GB"/>
        </w:rPr>
        <w:t xml:space="preserve">‡Uni Research AS – CIPR, </w:t>
      </w:r>
      <w:proofErr w:type="spellStart"/>
      <w:r>
        <w:rPr>
          <w:rFonts w:ascii="Arial" w:eastAsia="Times New Roman" w:hAnsi="Arial" w:cs="Arial"/>
          <w:color w:val="000000"/>
          <w:sz w:val="18"/>
          <w:szCs w:val="18"/>
          <w:lang w:val="en-GB"/>
        </w:rPr>
        <w:t>Nygårdsgaten</w:t>
      </w:r>
      <w:proofErr w:type="spellEnd"/>
      <w:r>
        <w:rPr>
          <w:rFonts w:ascii="Arial" w:eastAsia="Times New Roman" w:hAnsi="Arial" w:cs="Arial"/>
          <w:color w:val="000000"/>
          <w:sz w:val="18"/>
          <w:szCs w:val="18"/>
          <w:lang w:val="en-GB"/>
        </w:rPr>
        <w:t xml:space="preserve"> 112, NO-5008 Bergen</w:t>
      </w:r>
    </w:p>
    <w:p w14:paraId="45B05E8C" w14:textId="77777777" w:rsidR="00CE6AD1" w:rsidRDefault="00CE6AD1">
      <w:pPr>
        <w:widowControl w:val="0"/>
        <w:rPr>
          <w:rFonts w:ascii="Arial" w:hAnsi="Arial" w:cs="Arial"/>
          <w:b/>
          <w:bCs/>
          <w:sz w:val="32"/>
          <w:szCs w:val="32"/>
          <w:lang w:val="en-US"/>
        </w:rPr>
      </w:pPr>
    </w:p>
    <w:p w14:paraId="1A280A70" w14:textId="77777777" w:rsidR="00CE6AD1" w:rsidRPr="001071CE" w:rsidRDefault="00C42435">
      <w:pPr>
        <w:widowControl w:val="0"/>
        <w:ind w:left="567" w:right="567"/>
        <w:rPr>
          <w:rFonts w:ascii="Arial" w:hAnsi="Arial" w:cs="Arial"/>
          <w:b/>
          <w:bCs/>
          <w:color w:val="000000"/>
          <w:sz w:val="32"/>
          <w:szCs w:val="32"/>
          <w:lang w:val="en-GB"/>
          <w:rPrChange w:id="1" w:author="ms699852" w:date="2017-10-17T21:54:00Z">
            <w:rPr>
              <w:rFonts w:ascii="Arial" w:hAnsi="Arial" w:cs="Arial"/>
              <w:b/>
              <w:bCs/>
              <w:sz w:val="32"/>
              <w:szCs w:val="32"/>
              <w:lang w:val="en-GB"/>
            </w:rPr>
          </w:rPrChange>
        </w:rPr>
      </w:pPr>
      <w:r w:rsidRPr="001071CE">
        <w:rPr>
          <w:rFonts w:ascii="Arial" w:hAnsi="Arial" w:cs="Arial"/>
          <w:b/>
          <w:bCs/>
          <w:color w:val="000000"/>
          <w:sz w:val="16"/>
          <w:szCs w:val="16"/>
          <w:highlight w:val="magenta"/>
          <w:lang w:val="en-US"/>
          <w:rPrChange w:id="2" w:author="ms699852" w:date="2017-10-17T21:54:00Z">
            <w:rPr>
              <w:rFonts w:ascii="Arial" w:hAnsi="Arial" w:cs="Arial"/>
              <w:b/>
              <w:bCs/>
              <w:sz w:val="16"/>
              <w:szCs w:val="16"/>
              <w:lang w:val="en-US"/>
            </w:rPr>
          </w:rPrChange>
        </w:rPr>
        <w:t>Abstract</w:t>
      </w:r>
      <w:r w:rsidR="00CE6AD1" w:rsidRPr="001071CE">
        <w:rPr>
          <w:rFonts w:ascii="Arial" w:hAnsi="Arial" w:cs="Arial"/>
          <w:b/>
          <w:bCs/>
          <w:color w:val="000000"/>
          <w:sz w:val="16"/>
          <w:szCs w:val="16"/>
          <w:highlight w:val="magenta"/>
          <w:lang w:val="en-US"/>
          <w:rPrChange w:id="3" w:author="ms699852" w:date="2017-10-17T21:54:00Z">
            <w:rPr>
              <w:rFonts w:ascii="Arial" w:hAnsi="Arial" w:cs="Arial"/>
              <w:b/>
              <w:bCs/>
              <w:sz w:val="16"/>
              <w:szCs w:val="16"/>
              <w:lang w:val="en-US"/>
            </w:rPr>
          </w:rPrChange>
        </w:rPr>
        <w:t xml:space="preserve">. </w:t>
      </w:r>
      <w:r w:rsidR="00CE6AD1" w:rsidRPr="001071CE">
        <w:rPr>
          <w:rFonts w:ascii="Arial" w:hAnsi="Arial" w:cs="Arial"/>
          <w:color w:val="000000"/>
          <w:sz w:val="16"/>
          <w:szCs w:val="16"/>
          <w:highlight w:val="magenta"/>
          <w:lang w:val="en-US"/>
          <w:rPrChange w:id="4" w:author="ms699852" w:date="2017-10-17T21:54:00Z">
            <w:rPr>
              <w:rFonts w:ascii="Arial" w:hAnsi="Arial" w:cs="Arial"/>
              <w:sz w:val="16"/>
              <w:szCs w:val="16"/>
              <w:lang w:val="en-US"/>
            </w:rPr>
          </w:rPrChange>
        </w:rPr>
        <w:t xml:space="preserve">text </w:t>
      </w:r>
      <w:proofErr w:type="spellStart"/>
      <w:r w:rsidR="00CE6AD1" w:rsidRPr="001071CE">
        <w:rPr>
          <w:rFonts w:ascii="Arial" w:hAnsi="Arial" w:cs="Arial"/>
          <w:color w:val="000000"/>
          <w:sz w:val="16"/>
          <w:szCs w:val="16"/>
          <w:highlight w:val="magenta"/>
          <w:lang w:val="en-US"/>
          <w:rPrChange w:id="5"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6"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7"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8"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9"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10"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11"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12"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13"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14"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15"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16"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17"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18"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19"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20"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21"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22"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23"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24"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25"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26"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27"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28"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29"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30"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31"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32"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33"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34"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35"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36" w:author="ms699852" w:date="2017-10-17T21:54:00Z">
            <w:rPr>
              <w:rFonts w:ascii="Arial" w:hAnsi="Arial" w:cs="Arial"/>
              <w:sz w:val="16"/>
              <w:szCs w:val="16"/>
              <w:lang w:val="en-US"/>
            </w:rPr>
          </w:rPrChange>
        </w:rPr>
        <w:t xml:space="preserve"> (Arial 8)</w:t>
      </w:r>
    </w:p>
    <w:p w14:paraId="0D251B8B" w14:textId="77777777" w:rsidR="00CE6AD1" w:rsidRDefault="00CE6AD1">
      <w:pPr>
        <w:widowControl w:val="0"/>
        <w:rPr>
          <w:rFonts w:ascii="Arial" w:hAnsi="Arial" w:cs="Arial"/>
          <w:b/>
          <w:bCs/>
          <w:sz w:val="32"/>
          <w:szCs w:val="32"/>
          <w:lang w:val="en-GB"/>
        </w:rPr>
      </w:pPr>
    </w:p>
    <w:p w14:paraId="639E6774" w14:textId="77777777" w:rsidR="00CE6AD1" w:rsidRDefault="00CE6AD1">
      <w:pPr>
        <w:widowControl w:val="0"/>
        <w:tabs>
          <w:tab w:val="left" w:pos="284"/>
        </w:tabs>
        <w:jc w:val="both"/>
        <w:rPr>
          <w:rFonts w:ascii="Arial" w:hAnsi="Arial" w:cs="Arial"/>
          <w:sz w:val="18"/>
          <w:szCs w:val="18"/>
          <w:lang w:val="en-US"/>
        </w:rPr>
      </w:pPr>
      <w:commentRangeStart w:id="37"/>
      <w:r>
        <w:rPr>
          <w:rFonts w:ascii="Arial" w:hAnsi="Arial" w:cs="Arial"/>
          <w:b/>
          <w:bCs/>
          <w:lang w:val="en-US"/>
        </w:rPr>
        <w:t>1</w:t>
      </w:r>
      <w:r>
        <w:rPr>
          <w:rFonts w:ascii="Arial" w:hAnsi="Arial" w:cs="Arial"/>
          <w:b/>
          <w:bCs/>
          <w:lang w:val="en-US"/>
        </w:rPr>
        <w:tab/>
      </w:r>
      <w:r w:rsidR="00376F1C">
        <w:rPr>
          <w:rFonts w:ascii="Arial" w:hAnsi="Arial" w:cs="Arial"/>
          <w:b/>
          <w:bCs/>
          <w:lang w:val="en-US"/>
        </w:rPr>
        <w:t>Introduction</w:t>
      </w:r>
      <w:commentRangeEnd w:id="37"/>
      <w:r w:rsidR="005D5C6B">
        <w:rPr>
          <w:rStyle w:val="Kommentarzeichen"/>
        </w:rPr>
        <w:commentReference w:id="37"/>
      </w:r>
    </w:p>
    <w:p w14:paraId="4EF3C3AD" w14:textId="77777777" w:rsidR="00CE6AD1" w:rsidRDefault="00CE6AD1">
      <w:pPr>
        <w:widowControl w:val="0"/>
        <w:jc w:val="both"/>
        <w:rPr>
          <w:rFonts w:ascii="Arial" w:hAnsi="Arial" w:cs="Arial"/>
          <w:sz w:val="18"/>
          <w:szCs w:val="18"/>
          <w:lang w:val="en-US"/>
        </w:rPr>
      </w:pPr>
    </w:p>
    <w:p w14:paraId="78A6AB52" w14:textId="3774F42E" w:rsidR="00861331" w:rsidRPr="006F39B1" w:rsidDel="00C42435" w:rsidRDefault="00844952" w:rsidP="0015565C">
      <w:pPr>
        <w:widowControl w:val="0"/>
        <w:tabs>
          <w:tab w:val="left" w:pos="142"/>
        </w:tabs>
        <w:jc w:val="both"/>
        <w:rPr>
          <w:del w:id="38" w:author="Greenich Viper" w:date="2017-09-05T21:02:00Z"/>
          <w:rFonts w:ascii="Arial" w:hAnsi="Arial" w:cs="Arial"/>
          <w:sz w:val="18"/>
          <w:szCs w:val="18"/>
          <w:lang w:val="en-GB"/>
        </w:rPr>
      </w:pPr>
      <w:commentRangeStart w:id="39"/>
      <w:r>
        <w:rPr>
          <w:rFonts w:ascii="Arial" w:hAnsi="Arial" w:cs="Arial"/>
          <w:sz w:val="18"/>
          <w:szCs w:val="18"/>
          <w:lang w:val="en-GB"/>
        </w:rPr>
        <w:t xml:space="preserve">Considering the worldwide distribution of </w:t>
      </w:r>
      <w:r w:rsidRPr="00844952">
        <w:rPr>
          <w:rFonts w:ascii="Arial" w:hAnsi="Arial" w:cs="Arial"/>
          <w:sz w:val="18"/>
          <w:szCs w:val="18"/>
          <w:lang w:val="en-GB"/>
        </w:rPr>
        <w:t>5.3 billion</w:t>
      </w:r>
      <w:r>
        <w:rPr>
          <w:rFonts w:ascii="Arial" w:hAnsi="Arial" w:cs="Arial"/>
          <w:sz w:val="18"/>
          <w:szCs w:val="18"/>
          <w:lang w:val="en-GB"/>
        </w:rPr>
        <w:t xml:space="preserve"> u</w:t>
      </w:r>
      <w:r w:rsidRPr="00844952">
        <w:rPr>
          <w:rFonts w:ascii="Arial" w:hAnsi="Arial" w:cs="Arial"/>
          <w:sz w:val="18"/>
          <w:szCs w:val="18"/>
          <w:lang w:val="en-GB"/>
        </w:rPr>
        <w:t>nique</w:t>
      </w:r>
      <w:r>
        <w:rPr>
          <w:rFonts w:ascii="Arial" w:hAnsi="Arial" w:cs="Arial"/>
          <w:sz w:val="18"/>
          <w:szCs w:val="18"/>
          <w:lang w:val="en-GB"/>
        </w:rPr>
        <w:t xml:space="preserve"> mobile</w:t>
      </w:r>
      <w:r w:rsidRPr="00844952">
        <w:rPr>
          <w:rFonts w:ascii="Arial" w:hAnsi="Arial" w:cs="Arial"/>
          <w:sz w:val="18"/>
          <w:szCs w:val="18"/>
          <w:lang w:val="en-GB"/>
        </w:rPr>
        <w:t xml:space="preserve"> </w:t>
      </w:r>
      <w:r>
        <w:rPr>
          <w:rFonts w:ascii="Arial" w:hAnsi="Arial" w:cs="Arial"/>
          <w:sz w:val="18"/>
          <w:szCs w:val="18"/>
          <w:lang w:val="en-GB"/>
        </w:rPr>
        <w:t xml:space="preserve">subscriptions with a smartphone percentage of 56 % compared to global population of ~7.5 billon people </w:t>
      </w:r>
      <w:ins w:id="40" w:author=" " w:date="2017-10-16T11:15:00Z">
        <w:r w:rsidR="00E34FE1">
          <w:rPr>
            <w:rFonts w:ascii="Arial" w:hAnsi="Arial" w:cs="Arial"/>
            <w:sz w:val="18"/>
            <w:szCs w:val="18"/>
            <w:lang w:val="en-GB"/>
          </w:rPr>
          <w:t>[</w:t>
        </w:r>
      </w:ins>
      <w:del w:id="41" w:author=" " w:date="2017-10-16T11:15:00Z">
        <w:r w:rsidRPr="00297EAE" w:rsidDel="00E34FE1">
          <w:rPr>
            <w:rFonts w:ascii="Arial" w:hAnsi="Arial" w:cs="Arial"/>
            <w:sz w:val="18"/>
            <w:szCs w:val="18"/>
            <w:highlight w:val="lightGray"/>
            <w:lang w:val="en-GB"/>
            <w:rPrChange w:id="42" w:author="ms699852" w:date="2017-10-19T13:03:00Z">
              <w:rPr>
                <w:rFonts w:ascii="Arial" w:hAnsi="Arial" w:cs="Arial"/>
                <w:sz w:val="18"/>
                <w:szCs w:val="18"/>
                <w:lang w:val="en-GB"/>
              </w:rPr>
            </w:rPrChange>
          </w:rPr>
          <w:delText>(</w:delText>
        </w:r>
      </w:del>
      <w:r w:rsidRPr="00297EAE">
        <w:rPr>
          <w:rFonts w:ascii="Arial" w:hAnsi="Arial" w:cs="Arial"/>
          <w:sz w:val="18"/>
          <w:szCs w:val="18"/>
          <w:highlight w:val="lightGray"/>
          <w:lang w:val="en-GB"/>
          <w:rPrChange w:id="43" w:author="ms699852" w:date="2017-10-19T13:03:00Z">
            <w:rPr>
              <w:rFonts w:ascii="Arial" w:hAnsi="Arial" w:cs="Arial"/>
              <w:sz w:val="18"/>
              <w:szCs w:val="18"/>
              <w:lang w:val="en-GB"/>
            </w:rPr>
          </w:rPrChange>
        </w:rPr>
        <w:t>Ericsson</w:t>
      </w:r>
      <w:del w:id="44" w:author="ms699852" w:date="2017-10-19T13:57:00Z">
        <w:r w:rsidDel="00792254">
          <w:rPr>
            <w:rFonts w:ascii="Arial" w:hAnsi="Arial" w:cs="Arial"/>
            <w:sz w:val="18"/>
            <w:szCs w:val="18"/>
            <w:lang w:val="en-GB"/>
          </w:rPr>
          <w:delText>,</w:delText>
        </w:r>
      </w:del>
      <w:del w:id="45" w:author=" " w:date="2017-10-16T11:15:00Z">
        <w:r w:rsidRPr="00297EAE" w:rsidDel="00E34FE1">
          <w:rPr>
            <w:rFonts w:ascii="Arial" w:hAnsi="Arial" w:cs="Arial"/>
            <w:sz w:val="18"/>
            <w:szCs w:val="18"/>
            <w:highlight w:val="lightGray"/>
            <w:lang w:val="en-GB"/>
            <w:rPrChange w:id="46" w:author="ms699852" w:date="2017-10-19T13:03:00Z">
              <w:rPr>
                <w:rFonts w:ascii="Arial" w:hAnsi="Arial" w:cs="Arial"/>
                <w:sz w:val="18"/>
                <w:szCs w:val="18"/>
                <w:lang w:val="en-GB"/>
              </w:rPr>
            </w:rPrChange>
          </w:rPr>
          <w:delText xml:space="preserve"> </w:delText>
        </w:r>
      </w:del>
      <w:r w:rsidRPr="00297EAE">
        <w:rPr>
          <w:rFonts w:ascii="Arial" w:hAnsi="Arial" w:cs="Arial"/>
          <w:sz w:val="18"/>
          <w:szCs w:val="18"/>
          <w:highlight w:val="lightGray"/>
          <w:lang w:val="en-GB"/>
          <w:rPrChange w:id="47" w:author="ms699852" w:date="2017-10-19T13:03:00Z">
            <w:rPr>
              <w:rFonts w:ascii="Arial" w:hAnsi="Arial" w:cs="Arial"/>
              <w:sz w:val="18"/>
              <w:szCs w:val="18"/>
              <w:lang w:val="en-GB"/>
            </w:rPr>
          </w:rPrChange>
        </w:rPr>
        <w:t>2017</w:t>
      </w:r>
      <w:ins w:id="48" w:author=" " w:date="2017-10-16T11:15:00Z">
        <w:r w:rsidR="00E34FE1">
          <w:rPr>
            <w:rFonts w:ascii="Arial" w:hAnsi="Arial" w:cs="Arial"/>
            <w:sz w:val="18"/>
            <w:szCs w:val="18"/>
            <w:lang w:val="en-GB"/>
          </w:rPr>
          <w:t>]</w:t>
        </w:r>
      </w:ins>
      <w:del w:id="49" w:author=" " w:date="2017-10-16T11:15:00Z">
        <w:r w:rsidDel="00E34FE1">
          <w:rPr>
            <w:rFonts w:ascii="Arial" w:hAnsi="Arial" w:cs="Arial"/>
            <w:sz w:val="18"/>
            <w:szCs w:val="18"/>
            <w:lang w:val="en-GB"/>
          </w:rPr>
          <w:delText>)</w:delText>
        </w:r>
      </w:del>
      <w:r>
        <w:rPr>
          <w:rFonts w:ascii="Arial" w:hAnsi="Arial" w:cs="Arial"/>
          <w:sz w:val="18"/>
          <w:szCs w:val="18"/>
          <w:lang w:val="en-GB"/>
        </w:rPr>
        <w:t xml:space="preserve">, a life without smartphones seems to be not imaginable nowadays. </w:t>
      </w:r>
      <w:r w:rsidR="00861331" w:rsidRPr="00861331">
        <w:rPr>
          <w:rFonts w:ascii="Arial" w:hAnsi="Arial" w:cs="Arial"/>
          <w:sz w:val="18"/>
          <w:szCs w:val="18"/>
          <w:lang w:val="en-GB"/>
        </w:rPr>
        <w:t xml:space="preserve">Smartphones with inbuilt cameras, powerful processing units and low-cost positioning systems seem to be very suitable wide-spread measurement devices that could be used for </w:t>
      </w:r>
      <w:r w:rsidR="00861331">
        <w:rPr>
          <w:rFonts w:ascii="Arial" w:hAnsi="Arial" w:cs="Arial"/>
          <w:sz w:val="18"/>
          <w:szCs w:val="18"/>
          <w:lang w:val="en-GB"/>
        </w:rPr>
        <w:t>mobile mapping, measuring and visualisation</w:t>
      </w:r>
      <w:r w:rsidR="00861331" w:rsidRPr="00861331">
        <w:rPr>
          <w:rFonts w:ascii="Arial" w:hAnsi="Arial" w:cs="Arial"/>
          <w:sz w:val="18"/>
          <w:szCs w:val="18"/>
          <w:lang w:val="en-GB"/>
        </w:rPr>
        <w:t xml:space="preserve"> purposes</w:t>
      </w:r>
      <w:r w:rsidR="00861331">
        <w:rPr>
          <w:rFonts w:ascii="Arial" w:hAnsi="Arial" w:cs="Arial"/>
          <w:sz w:val="18"/>
          <w:szCs w:val="18"/>
          <w:lang w:val="en-GB"/>
        </w:rPr>
        <w:t xml:space="preserve"> </w:t>
      </w:r>
      <w:ins w:id="50" w:author=" " w:date="2017-10-16T11:15:00Z">
        <w:r w:rsidR="00E34FE1">
          <w:rPr>
            <w:rFonts w:ascii="Arial" w:hAnsi="Arial" w:cs="Arial"/>
            <w:sz w:val="18"/>
            <w:szCs w:val="18"/>
            <w:lang w:val="en-GB"/>
          </w:rPr>
          <w:t>[</w:t>
        </w:r>
      </w:ins>
      <w:del w:id="51" w:author=" " w:date="2017-10-16T11:15:00Z">
        <w:r w:rsidR="00861331" w:rsidRPr="00297EAE" w:rsidDel="00E34FE1">
          <w:rPr>
            <w:rFonts w:ascii="Arial" w:hAnsi="Arial" w:cs="Arial"/>
            <w:sz w:val="18"/>
            <w:szCs w:val="18"/>
            <w:highlight w:val="lightGray"/>
            <w:lang w:val="en-GB"/>
            <w:rPrChange w:id="52" w:author="ms699852" w:date="2017-10-19T13:03:00Z">
              <w:rPr>
                <w:rFonts w:ascii="Arial" w:hAnsi="Arial" w:cs="Arial"/>
                <w:sz w:val="18"/>
                <w:szCs w:val="18"/>
                <w:lang w:val="en-GB"/>
              </w:rPr>
            </w:rPrChange>
          </w:rPr>
          <w:delText>(</w:delText>
        </w:r>
      </w:del>
      <w:r w:rsidR="00861331" w:rsidRPr="00297EAE">
        <w:rPr>
          <w:rFonts w:ascii="Arial" w:hAnsi="Arial" w:cs="Arial"/>
          <w:sz w:val="18"/>
          <w:szCs w:val="18"/>
          <w:highlight w:val="lightGray"/>
          <w:lang w:val="en-GB"/>
          <w:rPrChange w:id="53" w:author="ms699852" w:date="2017-10-19T13:03:00Z">
            <w:rPr>
              <w:rFonts w:ascii="Arial" w:hAnsi="Arial" w:cs="Arial"/>
              <w:sz w:val="18"/>
              <w:szCs w:val="18"/>
              <w:lang w:val="en-GB"/>
            </w:rPr>
          </w:rPrChange>
        </w:rPr>
        <w:t>Kröhnert</w:t>
      </w:r>
      <w:del w:id="54" w:author=" " w:date="2017-10-16T11:14:00Z">
        <w:r w:rsidR="00861331" w:rsidRPr="00297EAE" w:rsidDel="00E34FE1">
          <w:rPr>
            <w:rFonts w:ascii="Arial" w:hAnsi="Arial" w:cs="Arial"/>
            <w:sz w:val="18"/>
            <w:szCs w:val="18"/>
            <w:highlight w:val="lightGray"/>
            <w:lang w:val="en-GB"/>
            <w:rPrChange w:id="55" w:author="ms699852" w:date="2017-10-19T13:03:00Z">
              <w:rPr>
                <w:rFonts w:ascii="Arial" w:hAnsi="Arial" w:cs="Arial"/>
                <w:sz w:val="18"/>
                <w:szCs w:val="18"/>
                <w:lang w:val="en-GB"/>
              </w:rPr>
            </w:rPrChange>
          </w:rPr>
          <w:delText xml:space="preserve">, </w:delText>
        </w:r>
      </w:del>
      <w:r w:rsidR="00861331" w:rsidRPr="00297EAE">
        <w:rPr>
          <w:rFonts w:ascii="Arial" w:hAnsi="Arial" w:cs="Arial"/>
          <w:sz w:val="18"/>
          <w:szCs w:val="18"/>
          <w:highlight w:val="lightGray"/>
          <w:lang w:val="en-GB"/>
          <w:rPrChange w:id="56" w:author="ms699852" w:date="2017-10-19T13:03:00Z">
            <w:rPr>
              <w:rFonts w:ascii="Arial" w:hAnsi="Arial" w:cs="Arial"/>
              <w:sz w:val="18"/>
              <w:szCs w:val="18"/>
              <w:lang w:val="en-GB"/>
            </w:rPr>
          </w:rPrChange>
        </w:rPr>
        <w:t>2017</w:t>
      </w:r>
      <w:ins w:id="57" w:author=" " w:date="2017-10-16T11:15:00Z">
        <w:r w:rsidR="00E34FE1">
          <w:rPr>
            <w:rFonts w:ascii="Arial" w:hAnsi="Arial" w:cs="Arial"/>
            <w:sz w:val="18"/>
            <w:szCs w:val="18"/>
            <w:lang w:val="en-GB"/>
          </w:rPr>
          <w:t>]</w:t>
        </w:r>
      </w:ins>
      <w:del w:id="58" w:author=" " w:date="2017-10-16T11:14:00Z">
        <w:r w:rsidR="00861331" w:rsidDel="00E34FE1">
          <w:rPr>
            <w:rFonts w:ascii="Arial" w:hAnsi="Arial" w:cs="Arial"/>
            <w:sz w:val="18"/>
            <w:szCs w:val="18"/>
            <w:lang w:val="en-GB"/>
          </w:rPr>
          <w:delText>)</w:delText>
        </w:r>
      </w:del>
      <w:r w:rsidR="00861331" w:rsidRPr="00861331">
        <w:rPr>
          <w:rFonts w:ascii="Arial" w:hAnsi="Arial" w:cs="Arial"/>
          <w:sz w:val="18"/>
          <w:szCs w:val="18"/>
          <w:lang w:val="en-GB"/>
        </w:rPr>
        <w:t>.</w:t>
      </w:r>
      <w:r w:rsidR="00861331">
        <w:rPr>
          <w:rFonts w:ascii="Arial" w:hAnsi="Arial" w:cs="Arial"/>
          <w:sz w:val="18"/>
          <w:szCs w:val="18"/>
          <w:lang w:val="en-GB"/>
        </w:rPr>
        <w:t xml:space="preserve"> Here, image-to-geometry intersection describes an essential topic for the translation of mobile captured image data into object space which allows for metric interpretation on call. </w:t>
      </w:r>
      <w:r w:rsidR="00A756EC">
        <w:rPr>
          <w:rFonts w:ascii="Arial" w:hAnsi="Arial" w:cs="Arial"/>
          <w:sz w:val="18"/>
          <w:szCs w:val="18"/>
          <w:lang w:val="en-GB"/>
        </w:rPr>
        <w:t xml:space="preserve">Section 2 </w:t>
      </w:r>
      <w:r w:rsidR="00861331">
        <w:rPr>
          <w:rFonts w:ascii="Arial" w:hAnsi="Arial" w:cs="Arial"/>
          <w:sz w:val="18"/>
          <w:szCs w:val="18"/>
          <w:lang w:val="en-GB"/>
        </w:rPr>
        <w:t>illustrates state-of-the-art concepts for solvin</w:t>
      </w:r>
      <w:r w:rsidR="00276C29">
        <w:rPr>
          <w:rFonts w:ascii="Arial" w:hAnsi="Arial" w:cs="Arial"/>
          <w:sz w:val="18"/>
          <w:szCs w:val="18"/>
          <w:lang w:val="en-GB"/>
        </w:rPr>
        <w:t xml:space="preserve">g the issue </w:t>
      </w:r>
      <w:r w:rsidR="0014716F">
        <w:rPr>
          <w:rFonts w:ascii="Arial" w:hAnsi="Arial" w:cs="Arial"/>
          <w:sz w:val="18"/>
          <w:szCs w:val="18"/>
          <w:lang w:val="en-GB"/>
        </w:rPr>
        <w:t>of image-to-geometr</w:t>
      </w:r>
      <w:r w:rsidR="00A756EC">
        <w:rPr>
          <w:rFonts w:ascii="Arial" w:hAnsi="Arial" w:cs="Arial"/>
          <w:sz w:val="18"/>
          <w:szCs w:val="18"/>
          <w:lang w:val="en-GB"/>
        </w:rPr>
        <w:t>y intersection whereas section 3</w:t>
      </w:r>
      <w:r w:rsidR="00276C29">
        <w:rPr>
          <w:rFonts w:ascii="Arial" w:hAnsi="Arial" w:cs="Arial"/>
          <w:sz w:val="18"/>
          <w:szCs w:val="18"/>
          <w:lang w:val="en-GB"/>
        </w:rPr>
        <w:t xml:space="preserve"> depicts challenges regarding the precise determination of camera´s intrinsic</w:t>
      </w:r>
      <w:r w:rsidR="001C28F6">
        <w:rPr>
          <w:rFonts w:ascii="Arial" w:hAnsi="Arial" w:cs="Arial"/>
          <w:sz w:val="18"/>
          <w:szCs w:val="18"/>
          <w:lang w:val="en-GB"/>
        </w:rPr>
        <w:t xml:space="preserve"> and extrinsic parameters</w:t>
      </w:r>
      <w:r w:rsidR="00A756EC">
        <w:rPr>
          <w:rFonts w:ascii="Arial" w:hAnsi="Arial" w:cs="Arial"/>
          <w:sz w:val="18"/>
          <w:szCs w:val="18"/>
          <w:lang w:val="en-GB"/>
        </w:rPr>
        <w:t xml:space="preserve"> and </w:t>
      </w:r>
      <w:r w:rsidR="001C28F6">
        <w:rPr>
          <w:rFonts w:ascii="Arial" w:hAnsi="Arial" w:cs="Arial"/>
          <w:sz w:val="18"/>
          <w:szCs w:val="18"/>
          <w:lang w:val="en-GB"/>
        </w:rPr>
        <w:t xml:space="preserve">points out the issue of their geometric </w:t>
      </w:r>
      <w:r w:rsidR="00276C29">
        <w:rPr>
          <w:rFonts w:ascii="Arial" w:hAnsi="Arial" w:cs="Arial"/>
          <w:sz w:val="18"/>
          <w:szCs w:val="18"/>
          <w:lang w:val="en-GB"/>
        </w:rPr>
        <w:t>stability</w:t>
      </w:r>
      <w:r w:rsidR="001C28F6">
        <w:rPr>
          <w:rFonts w:ascii="Arial" w:hAnsi="Arial" w:cs="Arial"/>
          <w:sz w:val="18"/>
          <w:szCs w:val="18"/>
          <w:lang w:val="en-GB"/>
        </w:rPr>
        <w:t xml:space="preserve">. Furthermore, difficulties related to image mapping under natural illumination </w:t>
      </w:r>
      <w:r w:rsidR="00A756EC">
        <w:rPr>
          <w:rFonts w:ascii="Arial" w:hAnsi="Arial" w:cs="Arial"/>
          <w:sz w:val="18"/>
          <w:szCs w:val="18"/>
          <w:lang w:val="en-GB"/>
        </w:rPr>
        <w:t xml:space="preserve">in comparison to required accuracies for measuring purposes and performance </w:t>
      </w:r>
      <w:r w:rsidR="001C28F6">
        <w:rPr>
          <w:rFonts w:ascii="Arial" w:hAnsi="Arial" w:cs="Arial"/>
          <w:sz w:val="18"/>
          <w:szCs w:val="18"/>
          <w:lang w:val="en-GB"/>
        </w:rPr>
        <w:t>are addressed</w:t>
      </w:r>
      <w:r w:rsidR="00A756EC">
        <w:rPr>
          <w:rFonts w:ascii="Arial" w:hAnsi="Arial" w:cs="Arial"/>
          <w:sz w:val="18"/>
          <w:szCs w:val="18"/>
          <w:lang w:val="en-GB"/>
        </w:rPr>
        <w:t xml:space="preserve">. </w:t>
      </w:r>
      <w:r w:rsidR="001C28F6">
        <w:rPr>
          <w:rFonts w:ascii="Arial" w:hAnsi="Arial" w:cs="Arial"/>
          <w:sz w:val="18"/>
          <w:szCs w:val="18"/>
          <w:lang w:val="en-GB"/>
        </w:rPr>
        <w:t xml:space="preserve"> </w:t>
      </w:r>
      <w:r w:rsidR="00A756EC">
        <w:rPr>
          <w:rFonts w:ascii="Arial" w:hAnsi="Arial" w:cs="Arial"/>
          <w:sz w:val="18"/>
          <w:szCs w:val="18"/>
          <w:lang w:val="en-GB"/>
        </w:rPr>
        <w:t xml:space="preserve">Section 4 and 5 treat existing applications for geo-monitoring and end with a short outlook of current research activities. </w:t>
      </w:r>
      <w:commentRangeEnd w:id="39"/>
      <w:r w:rsidR="00C42435" w:rsidRPr="006F39B1">
        <w:rPr>
          <w:rFonts w:ascii="Arial" w:hAnsi="Arial" w:cs="Arial"/>
          <w:sz w:val="18"/>
          <w:szCs w:val="18"/>
          <w:lang w:val="en-GB"/>
        </w:rPr>
        <w:commentReference w:id="39"/>
      </w:r>
    </w:p>
    <w:p w14:paraId="2D076313" w14:textId="77777777" w:rsidR="00CE6AD1" w:rsidRPr="006F39B1" w:rsidRDefault="00CE6AD1">
      <w:pPr>
        <w:widowControl w:val="0"/>
        <w:jc w:val="both"/>
        <w:rPr>
          <w:rFonts w:ascii="Arial" w:hAnsi="Arial" w:cs="Arial"/>
          <w:sz w:val="18"/>
          <w:szCs w:val="18"/>
          <w:lang w:val="en-GB"/>
        </w:rPr>
        <w:pPrChange w:id="59" w:author="ms699852" w:date="2017-10-17T09:22:00Z">
          <w:pPr>
            <w:widowControl w:val="0"/>
          </w:pPr>
        </w:pPrChange>
      </w:pPr>
    </w:p>
    <w:p w14:paraId="0F70942A" w14:textId="77777777" w:rsidR="00462479" w:rsidRDefault="00462479" w:rsidP="00376F1C">
      <w:pPr>
        <w:widowControl w:val="0"/>
        <w:tabs>
          <w:tab w:val="left" w:pos="284"/>
        </w:tabs>
        <w:jc w:val="both"/>
        <w:rPr>
          <w:ins w:id="60" w:author=" " w:date="2017-10-16T10:55:00Z"/>
          <w:rFonts w:ascii="Arial" w:hAnsi="Arial" w:cs="Arial"/>
          <w:b/>
          <w:bCs/>
          <w:lang w:val="en-US"/>
        </w:rPr>
      </w:pPr>
    </w:p>
    <w:p w14:paraId="6CF0D4F0" w14:textId="77777777" w:rsidR="00376F1C" w:rsidRDefault="00376F1C" w:rsidP="00376F1C">
      <w:pPr>
        <w:widowControl w:val="0"/>
        <w:tabs>
          <w:tab w:val="left" w:pos="284"/>
        </w:tabs>
        <w:jc w:val="both"/>
        <w:rPr>
          <w:rFonts w:ascii="Arial" w:hAnsi="Arial" w:cs="Arial"/>
          <w:sz w:val="18"/>
          <w:szCs w:val="18"/>
          <w:lang w:val="en-US"/>
        </w:rPr>
      </w:pPr>
      <w:r>
        <w:rPr>
          <w:rFonts w:ascii="Arial" w:hAnsi="Arial" w:cs="Arial"/>
          <w:b/>
          <w:bCs/>
          <w:lang w:val="en-US"/>
        </w:rPr>
        <w:t>2</w:t>
      </w:r>
      <w:r>
        <w:rPr>
          <w:rFonts w:ascii="Arial" w:hAnsi="Arial" w:cs="Arial"/>
          <w:b/>
          <w:bCs/>
          <w:lang w:val="en-US"/>
        </w:rPr>
        <w:tab/>
        <w:t>Concepts</w:t>
      </w:r>
    </w:p>
    <w:p w14:paraId="6E25F88A" w14:textId="77777777" w:rsidR="00376F1C" w:rsidRDefault="00376F1C" w:rsidP="00376F1C">
      <w:pPr>
        <w:widowControl w:val="0"/>
        <w:jc w:val="both"/>
        <w:rPr>
          <w:rFonts w:ascii="Arial" w:hAnsi="Arial" w:cs="Arial"/>
          <w:sz w:val="18"/>
          <w:szCs w:val="18"/>
          <w:lang w:val="en-US"/>
        </w:rPr>
      </w:pPr>
    </w:p>
    <w:p w14:paraId="41BCC1FD" w14:textId="77777777" w:rsidR="00376F1C" w:rsidRPr="006F39B1" w:rsidDel="00B15F94" w:rsidRDefault="00CE2370" w:rsidP="00376F1C">
      <w:pPr>
        <w:widowControl w:val="0"/>
        <w:tabs>
          <w:tab w:val="left" w:pos="142"/>
        </w:tabs>
        <w:jc w:val="both"/>
        <w:rPr>
          <w:del w:id="61" w:author="ms699852" w:date="2017-10-17T20:34:00Z"/>
          <w:rFonts w:ascii="Arial" w:hAnsi="Arial" w:cs="Arial"/>
          <w:sz w:val="18"/>
          <w:szCs w:val="18"/>
          <w:lang w:val="en-GB"/>
        </w:rPr>
      </w:pPr>
      <w:r>
        <w:rPr>
          <w:rFonts w:ascii="Arial" w:hAnsi="Arial" w:cs="Arial"/>
          <w:sz w:val="18"/>
          <w:szCs w:val="18"/>
          <w:lang w:val="en-GB"/>
        </w:rPr>
        <w:t>The group of alg</w:t>
      </w:r>
      <w:r w:rsidRPr="004F3F30">
        <w:rPr>
          <w:rFonts w:ascii="Arial" w:hAnsi="Arial" w:cs="Arial"/>
          <w:sz w:val="18"/>
          <w:szCs w:val="18"/>
          <w:lang w:val="en-GB"/>
          <w:rPrChange w:id="62" w:author="Greenich Viper" w:date="2017-09-05T19:47:00Z">
            <w:rPr>
              <w:rFonts w:ascii="Arial" w:hAnsi="Arial" w:cs="Arial"/>
              <w:lang w:val="en-GB"/>
            </w:rPr>
          </w:rPrChange>
        </w:rPr>
        <w:t xml:space="preserve">orithmic </w:t>
      </w:r>
      <w:r w:rsidRPr="006F39B1">
        <w:rPr>
          <w:rFonts w:ascii="Arial" w:hAnsi="Arial" w:cs="Arial"/>
          <w:sz w:val="18"/>
          <w:szCs w:val="18"/>
          <w:lang w:val="en-GB"/>
        </w:rPr>
        <w:t>concepts for registering images to available 3D object surfaces that has been demonstrated to work on outdoor cases in the past decade consists of mutual information (MI)</w:t>
      </w:r>
      <w:r w:rsidR="004F3F30">
        <w:rPr>
          <w:rFonts w:ascii="Arial" w:hAnsi="Arial" w:cs="Arial"/>
          <w:sz w:val="18"/>
          <w:szCs w:val="18"/>
          <w:lang w:val="en-GB"/>
        </w:rPr>
        <w:t xml:space="preserve"> [</w:t>
      </w:r>
      <w:r w:rsidR="004F3F30" w:rsidRPr="00297EAE">
        <w:rPr>
          <w:rFonts w:ascii="Arial" w:hAnsi="Arial" w:cs="Arial"/>
          <w:sz w:val="18"/>
          <w:szCs w:val="18"/>
          <w:highlight w:val="lightGray"/>
          <w:lang w:val="en-GB"/>
          <w:rPrChange w:id="63" w:author="ms699852" w:date="2017-10-19T13:03:00Z">
            <w:rPr>
              <w:rFonts w:ascii="Arial" w:hAnsi="Arial" w:cs="Arial"/>
              <w:sz w:val="18"/>
              <w:szCs w:val="18"/>
              <w:lang w:val="en-GB"/>
            </w:rPr>
          </w:rPrChange>
        </w:rPr>
        <w:t>Guislain2016</w:t>
      </w:r>
      <w:r w:rsidR="004F3F30">
        <w:rPr>
          <w:rFonts w:ascii="Arial" w:hAnsi="Arial" w:cs="Arial"/>
          <w:sz w:val="18"/>
          <w:szCs w:val="18"/>
          <w:lang w:val="en-GB"/>
        </w:rPr>
        <w:t>]</w:t>
      </w:r>
      <w:r w:rsidRPr="006F39B1">
        <w:rPr>
          <w:rFonts w:ascii="Arial" w:hAnsi="Arial" w:cs="Arial"/>
          <w:sz w:val="18"/>
          <w:szCs w:val="18"/>
          <w:lang w:val="en-GB"/>
        </w:rPr>
        <w:t>, horizon alignment</w:t>
      </w:r>
      <w:r w:rsidR="004F3F30">
        <w:rPr>
          <w:rFonts w:ascii="Arial" w:hAnsi="Arial" w:cs="Arial"/>
          <w:sz w:val="18"/>
          <w:szCs w:val="18"/>
          <w:lang w:val="en-GB"/>
        </w:rPr>
        <w:t xml:space="preserve"> [</w:t>
      </w:r>
      <w:r w:rsidR="004F3F30" w:rsidRPr="00297EAE">
        <w:rPr>
          <w:rFonts w:ascii="Arial" w:hAnsi="Arial" w:cs="Arial"/>
          <w:sz w:val="18"/>
          <w:szCs w:val="18"/>
          <w:highlight w:val="lightGray"/>
          <w:lang w:val="en-GB"/>
          <w:rPrChange w:id="64" w:author="ms699852" w:date="2017-10-19T13:04:00Z">
            <w:rPr>
              <w:rFonts w:ascii="Arial" w:hAnsi="Arial" w:cs="Arial"/>
              <w:sz w:val="18"/>
              <w:szCs w:val="18"/>
              <w:lang w:val="en-GB"/>
            </w:rPr>
          </w:rPrChange>
        </w:rPr>
        <w:t>Baboud2011</w:t>
      </w:r>
      <w:del w:id="65" w:author="ms699852" w:date="2017-10-17T20:26:00Z">
        <w:r w:rsidR="004F3F30" w:rsidDel="00EB5226">
          <w:rPr>
            <w:rFonts w:ascii="Arial" w:hAnsi="Arial" w:cs="Arial"/>
            <w:sz w:val="18"/>
            <w:szCs w:val="18"/>
            <w:lang w:val="en-GB"/>
          </w:rPr>
          <w:delText>,</w:delText>
        </w:r>
        <w:r w:rsidR="004F3F30" w:rsidRPr="006F39B1" w:rsidDel="00EB5226">
          <w:rPr>
            <w:rFonts w:ascii="Arial" w:hAnsi="Arial" w:cs="Arial"/>
            <w:sz w:val="18"/>
            <w:szCs w:val="18"/>
            <w:highlight w:val="magenta"/>
            <w:lang w:val="en-GB"/>
          </w:rPr>
          <w:delText>&lt;INSERT_CITATION_HERE</w:delText>
        </w:r>
      </w:del>
      <w:del w:id="66" w:author="ms699852" w:date="2017-10-17T09:59:00Z">
        <w:r w:rsidR="004F3F30" w:rsidRPr="006F39B1" w:rsidDel="00C432C5">
          <w:rPr>
            <w:rFonts w:ascii="Arial" w:hAnsi="Arial" w:cs="Arial"/>
            <w:sz w:val="18"/>
            <w:szCs w:val="18"/>
            <w:highlight w:val="magenta"/>
            <w:lang w:val="en-GB"/>
          </w:rPr>
          <w:delText>&gt;</w:delText>
        </w:r>
      </w:del>
      <w:r w:rsidR="004F3F30">
        <w:rPr>
          <w:rFonts w:ascii="Arial" w:hAnsi="Arial" w:cs="Arial"/>
          <w:sz w:val="18"/>
          <w:szCs w:val="18"/>
          <w:lang w:val="en-GB"/>
        </w:rPr>
        <w:t>]</w:t>
      </w:r>
      <w:r w:rsidRPr="006F39B1">
        <w:rPr>
          <w:rFonts w:ascii="Arial" w:hAnsi="Arial" w:cs="Arial"/>
          <w:sz w:val="18"/>
          <w:szCs w:val="18"/>
          <w:lang w:val="en-GB"/>
        </w:rPr>
        <w:t xml:space="preserve">, </w:t>
      </w:r>
      <w:r w:rsidR="00E802A4" w:rsidRPr="006F39B1">
        <w:rPr>
          <w:rFonts w:ascii="Arial" w:hAnsi="Arial" w:cs="Arial"/>
          <w:sz w:val="18"/>
          <w:szCs w:val="18"/>
          <w:lang w:val="en-GB"/>
        </w:rPr>
        <w:t>edge correlation</w:t>
      </w:r>
      <w:del w:id="67" w:author="ms699852" w:date="2017-10-17T09:57:00Z">
        <w:r w:rsidR="004F3F30" w:rsidDel="00C432C5">
          <w:rPr>
            <w:rFonts w:ascii="Arial" w:hAnsi="Arial" w:cs="Arial"/>
            <w:sz w:val="18"/>
            <w:szCs w:val="18"/>
            <w:lang w:val="en-GB"/>
          </w:rPr>
          <w:delText xml:space="preserve"> </w:delText>
        </w:r>
        <w:r w:rsidR="004F3F30" w:rsidDel="00C432C5">
          <w:rPr>
            <w:rFonts w:ascii="Arial" w:hAnsi="Arial" w:cs="Arial"/>
            <w:sz w:val="18"/>
            <w:szCs w:val="18"/>
            <w:highlight w:val="magenta"/>
            <w:lang w:val="en-GB"/>
          </w:rPr>
          <w:delText>[</w:delText>
        </w:r>
        <w:r w:rsidR="004F3F30" w:rsidRPr="004F3F30" w:rsidDel="00C432C5">
          <w:rPr>
            <w:rFonts w:ascii="Arial" w:hAnsi="Arial" w:cs="Arial"/>
            <w:sz w:val="18"/>
            <w:szCs w:val="18"/>
            <w:highlight w:val="magenta"/>
            <w:lang w:val="en-GB"/>
          </w:rPr>
          <w:delText>&lt;INSERT_CITATION_HERE&gt;]</w:delText>
        </w:r>
      </w:del>
      <w:ins w:id="68" w:author="ms699852" w:date="2017-10-17T09:57:00Z">
        <w:r w:rsidR="00C432C5">
          <w:rPr>
            <w:rFonts w:ascii="Arial" w:hAnsi="Arial" w:cs="Arial"/>
            <w:sz w:val="18"/>
            <w:szCs w:val="18"/>
            <w:lang w:val="en-GB"/>
          </w:rPr>
          <w:t xml:space="preserve"> [</w:t>
        </w:r>
        <w:r w:rsidR="00C432C5" w:rsidRPr="00297EAE">
          <w:rPr>
            <w:rFonts w:ascii="Arial" w:hAnsi="Arial" w:cs="Arial"/>
            <w:sz w:val="18"/>
            <w:szCs w:val="18"/>
            <w:highlight w:val="lightGray"/>
            <w:lang w:val="en-GB"/>
            <w:rPrChange w:id="69" w:author="ms699852" w:date="2017-10-19T13:05:00Z">
              <w:rPr>
                <w:rFonts w:ascii="Arial" w:hAnsi="Arial" w:cs="Arial"/>
                <w:sz w:val="18"/>
                <w:szCs w:val="18"/>
                <w:lang w:val="en-GB"/>
              </w:rPr>
            </w:rPrChange>
          </w:rPr>
          <w:t>Boerner2016</w:t>
        </w:r>
        <w:r w:rsidR="00C432C5">
          <w:rPr>
            <w:rFonts w:ascii="Arial" w:hAnsi="Arial" w:cs="Arial"/>
            <w:sz w:val="18"/>
            <w:szCs w:val="18"/>
            <w:lang w:val="en-GB"/>
          </w:rPr>
          <w:t>,</w:t>
        </w:r>
      </w:ins>
      <w:ins w:id="70" w:author="ms699852" w:date="2017-10-17T10:02:00Z">
        <w:r w:rsidR="00C432C5">
          <w:rPr>
            <w:rFonts w:ascii="Arial" w:hAnsi="Arial" w:cs="Arial"/>
            <w:sz w:val="18"/>
            <w:szCs w:val="18"/>
            <w:lang w:val="en-GB"/>
          </w:rPr>
          <w:t xml:space="preserve"> </w:t>
        </w:r>
        <w:r w:rsidR="00C432C5" w:rsidRPr="00297EAE">
          <w:rPr>
            <w:rFonts w:ascii="Arial" w:hAnsi="Arial" w:cs="Arial"/>
            <w:sz w:val="18"/>
            <w:szCs w:val="18"/>
            <w:highlight w:val="lightGray"/>
            <w:lang w:val="en-GB"/>
            <w:rPrChange w:id="71" w:author="ms699852" w:date="2017-10-19T13:05:00Z">
              <w:rPr>
                <w:rFonts w:ascii="Arial" w:hAnsi="Arial" w:cs="Arial"/>
                <w:sz w:val="18"/>
                <w:szCs w:val="18"/>
                <w:lang w:val="en-GB"/>
              </w:rPr>
            </w:rPrChange>
          </w:rPr>
          <w:t>Meierhold2009</w:t>
        </w:r>
      </w:ins>
      <w:ins w:id="72" w:author="ms699852" w:date="2017-10-17T09:59:00Z">
        <w:r w:rsidR="00C432C5">
          <w:rPr>
            <w:rFonts w:ascii="Arial" w:hAnsi="Arial" w:cs="Arial"/>
            <w:sz w:val="18"/>
            <w:szCs w:val="18"/>
            <w:lang w:val="en-GB"/>
          </w:rPr>
          <w:t>]</w:t>
        </w:r>
      </w:ins>
      <w:r w:rsidR="00E802A4" w:rsidRPr="006F39B1">
        <w:rPr>
          <w:rFonts w:ascii="Arial" w:hAnsi="Arial" w:cs="Arial"/>
          <w:sz w:val="18"/>
          <w:szCs w:val="18"/>
          <w:lang w:val="en-GB"/>
        </w:rPr>
        <w:t>, point feature-based registration and hybrids thereof</w:t>
      </w:r>
      <w:r w:rsidR="00295F10">
        <w:rPr>
          <w:rFonts w:ascii="Arial" w:hAnsi="Arial" w:cs="Arial"/>
          <w:sz w:val="18"/>
          <w:szCs w:val="18"/>
          <w:lang w:val="en-GB"/>
        </w:rPr>
        <w:t xml:space="preserve"> </w:t>
      </w:r>
      <w:r w:rsidR="00295F10" w:rsidRPr="006F39B1">
        <w:rPr>
          <w:rFonts w:ascii="Arial" w:hAnsi="Arial" w:cs="Arial"/>
          <w:sz w:val="18"/>
          <w:szCs w:val="18"/>
          <w:lang w:val="en-GB"/>
        </w:rPr>
        <w:t>[</w:t>
      </w:r>
      <w:r w:rsidR="00295F10" w:rsidRPr="00297EAE">
        <w:rPr>
          <w:rFonts w:ascii="Arial" w:hAnsi="Arial" w:cs="Arial"/>
          <w:sz w:val="18"/>
          <w:szCs w:val="18"/>
          <w:highlight w:val="lightGray"/>
          <w:lang w:val="en-GB"/>
          <w:rPrChange w:id="73" w:author="ms699852" w:date="2017-10-19T13:05:00Z">
            <w:rPr>
              <w:rFonts w:ascii="Arial" w:hAnsi="Arial" w:cs="Arial"/>
              <w:sz w:val="18"/>
              <w:szCs w:val="18"/>
              <w:lang w:val="en-GB"/>
            </w:rPr>
          </w:rPrChange>
        </w:rPr>
        <w:t>Sottile2010</w:t>
      </w:r>
      <w:r w:rsidR="00295F10" w:rsidRPr="006F39B1">
        <w:rPr>
          <w:rFonts w:ascii="Arial" w:hAnsi="Arial" w:cs="Arial"/>
          <w:sz w:val="18"/>
          <w:szCs w:val="18"/>
          <w:lang w:val="en-GB"/>
        </w:rPr>
        <w:t>]</w:t>
      </w:r>
      <w:r w:rsidR="00E802A4" w:rsidRPr="006F39B1">
        <w:rPr>
          <w:rFonts w:ascii="Arial" w:hAnsi="Arial" w:cs="Arial"/>
          <w:sz w:val="18"/>
          <w:szCs w:val="18"/>
          <w:lang w:val="en-GB"/>
        </w:rPr>
        <w:t>.</w:t>
      </w:r>
    </w:p>
    <w:p w14:paraId="016AEA7E" w14:textId="77777777" w:rsidR="00376F1C" w:rsidDel="00B15F94" w:rsidRDefault="00376F1C" w:rsidP="00376F1C">
      <w:pPr>
        <w:widowControl w:val="0"/>
        <w:tabs>
          <w:tab w:val="left" w:pos="142"/>
        </w:tabs>
        <w:jc w:val="both"/>
        <w:rPr>
          <w:del w:id="74" w:author="ms699852" w:date="2017-10-17T20:34:00Z"/>
          <w:rFonts w:ascii="Arial" w:hAnsi="Arial" w:cs="Arial"/>
          <w:sz w:val="18"/>
          <w:szCs w:val="18"/>
          <w:lang w:val="en-GB"/>
        </w:rPr>
      </w:pPr>
      <w:del w:id="75" w:author="ms699852" w:date="2017-10-17T20:34:00Z">
        <w:r w:rsidDel="00B15F94">
          <w:rPr>
            <w:rFonts w:ascii="Arial" w:hAnsi="Arial" w:cs="Arial"/>
            <w:sz w:val="18"/>
            <w:szCs w:val="18"/>
            <w:lang w:val="en-GB"/>
          </w:rPr>
          <w:tab/>
        </w:r>
        <w:r w:rsidR="00E802A4" w:rsidRPr="00652D66" w:rsidDel="00B15F94">
          <w:rPr>
            <w:rFonts w:ascii="Arial" w:hAnsi="Arial" w:cs="Arial"/>
            <w:sz w:val="18"/>
            <w:szCs w:val="18"/>
            <w:highlight w:val="yellow"/>
            <w:lang w:val="en-GB"/>
          </w:rPr>
          <w:delText>MI [Maes199</w:delText>
        </w:r>
        <w:r w:rsidR="00DB0B24" w:rsidDel="00B15F94">
          <w:rPr>
            <w:rFonts w:ascii="Arial" w:hAnsi="Arial" w:cs="Arial"/>
            <w:sz w:val="18"/>
            <w:szCs w:val="18"/>
            <w:highlight w:val="yellow"/>
            <w:lang w:val="en-GB"/>
          </w:rPr>
          <w:delText>7</w:delText>
        </w:r>
        <w:r w:rsidR="00E802A4" w:rsidRPr="00652D66" w:rsidDel="00B15F94">
          <w:rPr>
            <w:rFonts w:ascii="Arial" w:hAnsi="Arial" w:cs="Arial"/>
            <w:sz w:val="18"/>
            <w:szCs w:val="18"/>
            <w:highlight w:val="yellow"/>
            <w:lang w:val="en-GB"/>
          </w:rPr>
          <w:delText xml:space="preserve">] </w:delText>
        </w:r>
        <w:r w:rsidR="00D837E4" w:rsidRPr="00652D66" w:rsidDel="00B15F94">
          <w:rPr>
            <w:rFonts w:ascii="Arial" w:hAnsi="Arial" w:cs="Arial"/>
            <w:sz w:val="18"/>
            <w:szCs w:val="18"/>
            <w:highlight w:val="yellow"/>
            <w:lang w:val="en-GB"/>
          </w:rPr>
          <w:delText xml:space="preserve">mutually </w:delText>
        </w:r>
        <w:r w:rsidR="00E802A4" w:rsidRPr="00652D66" w:rsidDel="00B15F94">
          <w:rPr>
            <w:rFonts w:ascii="Arial" w:hAnsi="Arial" w:cs="Arial"/>
            <w:sz w:val="18"/>
            <w:szCs w:val="18"/>
            <w:highlight w:val="yellow"/>
            <w:lang w:val="en-GB"/>
          </w:rPr>
          <w:delText>registers two images</w:delText>
        </w:r>
        <w:r w:rsidR="00D837E4" w:rsidRPr="00652D66" w:rsidDel="00B15F94">
          <w:rPr>
            <w:rFonts w:ascii="Arial" w:hAnsi="Arial" w:cs="Arial"/>
            <w:sz w:val="18"/>
            <w:szCs w:val="18"/>
            <w:highlight w:val="yellow"/>
            <w:lang w:val="en-GB"/>
          </w:rPr>
          <w:delText xml:space="preserve"> (e.g. one synthesized from the available object shape)</w:delText>
        </w:r>
        <w:r w:rsidR="00E802A4" w:rsidRPr="00652D66" w:rsidDel="00B15F94">
          <w:rPr>
            <w:rFonts w:ascii="Arial" w:hAnsi="Arial" w:cs="Arial"/>
            <w:sz w:val="18"/>
            <w:szCs w:val="18"/>
            <w:highlight w:val="yellow"/>
            <w:lang w:val="en-GB"/>
          </w:rPr>
          <w:delText xml:space="preserve"> by calculating the joint histogram and derives thereof measures for information or entropy. Subsequently, candidate images are generated for adjacent vantage points, their mutual information is compared with the previous image, and the candidate </w:delText>
        </w:r>
        <w:r w:rsidR="00AF3B2B" w:rsidRPr="00652D66" w:rsidDel="00B15F94">
          <w:rPr>
            <w:rFonts w:ascii="Arial" w:hAnsi="Arial" w:cs="Arial"/>
            <w:sz w:val="18"/>
            <w:szCs w:val="18"/>
            <w:highlight w:val="yellow"/>
            <w:lang w:val="en-GB"/>
          </w:rPr>
          <w:delText>maximising the</w:delText>
        </w:r>
        <w:r w:rsidR="00916D03" w:rsidRPr="00652D66" w:rsidDel="00B15F94">
          <w:rPr>
            <w:rFonts w:ascii="Arial" w:hAnsi="Arial" w:cs="Arial"/>
            <w:sz w:val="18"/>
            <w:szCs w:val="18"/>
            <w:highlight w:val="yellow"/>
            <w:lang w:val="en-GB"/>
          </w:rPr>
          <w:delText xml:space="preserve"> shared information is taken as new starting point. The procedure is</w:delText>
        </w:r>
        <w:r w:rsidR="00AF3B2B" w:rsidRPr="00652D66" w:rsidDel="00B15F94">
          <w:rPr>
            <w:rFonts w:ascii="Arial" w:hAnsi="Arial" w:cs="Arial"/>
            <w:sz w:val="18"/>
            <w:szCs w:val="18"/>
            <w:highlight w:val="yellow"/>
            <w:lang w:val="en-GB"/>
          </w:rPr>
          <w:delText xml:space="preserve"> an</w:delText>
        </w:r>
        <w:r w:rsidR="00916D03" w:rsidRPr="00652D66" w:rsidDel="00B15F94">
          <w:rPr>
            <w:rFonts w:ascii="Arial" w:hAnsi="Arial" w:cs="Arial"/>
            <w:sz w:val="18"/>
            <w:szCs w:val="18"/>
            <w:highlight w:val="yellow"/>
            <w:lang w:val="en-GB"/>
          </w:rPr>
          <w:delText xml:space="preserve"> iterative</w:delText>
        </w:r>
        <w:r w:rsidR="00AF3B2B" w:rsidRPr="00652D66" w:rsidDel="00B15F94">
          <w:rPr>
            <w:rFonts w:ascii="Arial" w:hAnsi="Arial" w:cs="Arial"/>
            <w:sz w:val="18"/>
            <w:szCs w:val="18"/>
            <w:highlight w:val="yellow"/>
            <w:lang w:val="en-GB"/>
          </w:rPr>
          <w:delText>ly maximises the MI until equilibrium</w:delText>
        </w:r>
        <w:r w:rsidR="00916D03" w:rsidRPr="00652D66" w:rsidDel="00B15F94">
          <w:rPr>
            <w:rFonts w:ascii="Arial" w:hAnsi="Arial" w:cs="Arial"/>
            <w:sz w:val="18"/>
            <w:szCs w:val="18"/>
            <w:highlight w:val="yellow"/>
            <w:lang w:val="en-GB"/>
          </w:rPr>
          <w:delText xml:space="preserve">. The </w:delText>
        </w:r>
        <w:r w:rsidR="00AF3B2B" w:rsidRPr="00652D66" w:rsidDel="00B15F94">
          <w:rPr>
            <w:rFonts w:ascii="Arial" w:hAnsi="Arial" w:cs="Arial"/>
            <w:sz w:val="18"/>
            <w:szCs w:val="18"/>
            <w:highlight w:val="yellow"/>
            <w:lang w:val="en-GB"/>
          </w:rPr>
          <w:delText>concept is popular</w:delText>
        </w:r>
        <w:r w:rsidR="00916D03" w:rsidRPr="00652D66" w:rsidDel="00B15F94">
          <w:rPr>
            <w:rFonts w:ascii="Arial" w:hAnsi="Arial" w:cs="Arial"/>
            <w:sz w:val="18"/>
            <w:szCs w:val="18"/>
            <w:highlight w:val="yellow"/>
            <w:lang w:val="en-GB"/>
          </w:rPr>
          <w:delText xml:space="preserve"> for outdoor- and indoor cultural heritage</w:delText>
        </w:r>
        <w:r w:rsidR="00AF3B2B" w:rsidRPr="00652D66" w:rsidDel="00B15F94">
          <w:rPr>
            <w:rFonts w:ascii="Arial" w:hAnsi="Arial" w:cs="Arial"/>
            <w:sz w:val="18"/>
            <w:szCs w:val="18"/>
            <w:highlight w:val="yellow"/>
            <w:lang w:val="en-GB"/>
          </w:rPr>
          <w:delText xml:space="preserve"> case studies</w:delText>
        </w:r>
        <w:r w:rsidR="00916D03" w:rsidRPr="00652D66" w:rsidDel="00B15F94">
          <w:rPr>
            <w:rFonts w:ascii="Arial" w:hAnsi="Arial" w:cs="Arial"/>
            <w:sz w:val="18"/>
            <w:szCs w:val="18"/>
            <w:highlight w:val="yellow"/>
            <w:lang w:val="en-GB"/>
          </w:rPr>
          <w:delText xml:space="preserve"> [Corsini2009</w:delText>
        </w:r>
        <w:r w:rsidR="00DB0B24" w:rsidDel="00B15F94">
          <w:rPr>
            <w:rFonts w:ascii="Arial" w:hAnsi="Arial" w:cs="Arial"/>
            <w:sz w:val="18"/>
            <w:szCs w:val="18"/>
            <w:highlight w:val="yellow"/>
            <w:lang w:val="en-GB"/>
          </w:rPr>
          <w:delText>a</w:delText>
        </w:r>
        <w:r w:rsidR="00916D03" w:rsidRPr="00652D66" w:rsidDel="00B15F94">
          <w:rPr>
            <w:rFonts w:ascii="Arial" w:hAnsi="Arial" w:cs="Arial"/>
            <w:sz w:val="18"/>
            <w:szCs w:val="18"/>
            <w:highlight w:val="yellow"/>
            <w:lang w:val="en-GB"/>
          </w:rPr>
          <w:delText>,</w:delText>
        </w:r>
      </w:del>
      <w:ins w:id="76" w:author=" " w:date="2017-10-16T11:07:00Z">
        <w:del w:id="77" w:author="ms699852" w:date="2017-10-17T20:34:00Z">
          <w:r w:rsidR="006F39B1" w:rsidDel="00B15F94">
            <w:rPr>
              <w:rFonts w:ascii="Arial" w:hAnsi="Arial" w:cs="Arial"/>
              <w:sz w:val="18"/>
              <w:szCs w:val="18"/>
              <w:highlight w:val="yellow"/>
              <w:lang w:val="en-GB"/>
            </w:rPr>
            <w:delText xml:space="preserve"> </w:delText>
          </w:r>
        </w:del>
      </w:ins>
      <w:del w:id="78" w:author="ms699852" w:date="2017-10-17T20:34:00Z">
        <w:r w:rsidR="00916D03" w:rsidRPr="00652D66" w:rsidDel="00B15F94">
          <w:rPr>
            <w:rFonts w:ascii="Arial" w:hAnsi="Arial" w:cs="Arial"/>
            <w:sz w:val="18"/>
            <w:szCs w:val="18"/>
            <w:highlight w:val="yellow"/>
            <w:lang w:val="en-GB"/>
          </w:rPr>
          <w:delText>Corsini2013,</w:delText>
        </w:r>
      </w:del>
      <w:ins w:id="79" w:author=" " w:date="2017-10-16T11:07:00Z">
        <w:del w:id="80" w:author="ms699852" w:date="2017-10-17T20:34:00Z">
          <w:r w:rsidR="006F39B1" w:rsidDel="00B15F94">
            <w:rPr>
              <w:rFonts w:ascii="Arial" w:hAnsi="Arial" w:cs="Arial"/>
              <w:sz w:val="18"/>
              <w:szCs w:val="18"/>
              <w:highlight w:val="yellow"/>
              <w:lang w:val="en-GB"/>
            </w:rPr>
            <w:delText xml:space="preserve"> </w:delText>
          </w:r>
        </w:del>
      </w:ins>
      <w:del w:id="81" w:author="ms699852" w:date="2017-10-17T20:34:00Z">
        <w:r w:rsidR="00916D03" w:rsidRPr="00652D66" w:rsidDel="00B15F94">
          <w:rPr>
            <w:rFonts w:ascii="Arial" w:hAnsi="Arial" w:cs="Arial"/>
            <w:sz w:val="18"/>
            <w:szCs w:val="18"/>
            <w:highlight w:val="yellow"/>
            <w:lang w:val="en-GB"/>
          </w:rPr>
          <w:delText>Dellep</w:delText>
        </w:r>
        <w:r w:rsidR="00AF3B2B" w:rsidRPr="00652D66" w:rsidDel="00B15F94">
          <w:rPr>
            <w:rFonts w:ascii="Arial" w:hAnsi="Arial" w:cs="Arial"/>
            <w:sz w:val="18"/>
            <w:szCs w:val="18"/>
            <w:highlight w:val="yellow"/>
            <w:lang w:val="en-GB"/>
          </w:rPr>
          <w:delText>iane2013]</w:delText>
        </w:r>
        <w:r w:rsidR="00916D03" w:rsidRPr="00652D66" w:rsidDel="00B15F94">
          <w:rPr>
            <w:rFonts w:ascii="Arial" w:hAnsi="Arial" w:cs="Arial"/>
            <w:sz w:val="18"/>
            <w:szCs w:val="18"/>
            <w:highlight w:val="yellow"/>
            <w:lang w:val="en-GB"/>
          </w:rPr>
          <w:delText xml:space="preserve">. </w:delText>
        </w:r>
        <w:r w:rsidR="00AF3B2B" w:rsidRPr="00652D66" w:rsidDel="00B15F94">
          <w:rPr>
            <w:rFonts w:ascii="Arial" w:hAnsi="Arial" w:cs="Arial"/>
            <w:sz w:val="18"/>
            <w:szCs w:val="18"/>
            <w:highlight w:val="yellow"/>
            <w:lang w:val="en-GB"/>
          </w:rPr>
          <w:delText>The concept</w:delText>
        </w:r>
        <w:r w:rsidR="00D837E4" w:rsidRPr="00652D66" w:rsidDel="00B15F94">
          <w:rPr>
            <w:rFonts w:ascii="Arial" w:hAnsi="Arial" w:cs="Arial"/>
            <w:sz w:val="18"/>
            <w:szCs w:val="18"/>
            <w:highlight w:val="yellow"/>
            <w:lang w:val="en-GB"/>
          </w:rPr>
          <w:delText xml:space="preserve"> is not easily transferable</w:delText>
        </w:r>
        <w:r w:rsidR="00AF3B2B" w:rsidRPr="00652D66" w:rsidDel="00B15F94">
          <w:rPr>
            <w:rFonts w:ascii="Arial" w:hAnsi="Arial" w:cs="Arial"/>
            <w:sz w:val="18"/>
            <w:szCs w:val="18"/>
            <w:highlight w:val="yellow"/>
            <w:lang w:val="en-GB"/>
          </w:rPr>
          <w:delText xml:space="preserve"> to</w:delText>
        </w:r>
        <w:r w:rsidR="00D837E4" w:rsidRPr="00652D66" w:rsidDel="00B15F94">
          <w:rPr>
            <w:rFonts w:ascii="Arial" w:hAnsi="Arial" w:cs="Arial"/>
            <w:sz w:val="18"/>
            <w:szCs w:val="18"/>
            <w:highlight w:val="yellow"/>
            <w:lang w:val="en-GB"/>
          </w:rPr>
          <w:delText xml:space="preserve"> mobile devices</w:delText>
        </w:r>
        <w:r w:rsidR="00AF3B2B" w:rsidRPr="00652D66" w:rsidDel="00B15F94">
          <w:rPr>
            <w:rFonts w:ascii="Arial" w:hAnsi="Arial" w:cs="Arial"/>
            <w:sz w:val="18"/>
            <w:szCs w:val="18"/>
            <w:highlight w:val="yellow"/>
            <w:lang w:val="en-GB"/>
          </w:rPr>
          <w:delText xml:space="preserve"> as it relies on non-standard optimisation methods</w:delText>
        </w:r>
        <w:r w:rsidR="00D837E4" w:rsidRPr="00652D66" w:rsidDel="00B15F94">
          <w:rPr>
            <w:rFonts w:ascii="Arial" w:hAnsi="Arial" w:cs="Arial"/>
            <w:sz w:val="18"/>
            <w:szCs w:val="18"/>
            <w:highlight w:val="yellow"/>
            <w:lang w:val="en-GB"/>
          </w:rPr>
          <w:delText>.</w:delText>
        </w:r>
      </w:del>
    </w:p>
    <w:p w14:paraId="7DB2A69B" w14:textId="77777777" w:rsidR="00D837E4" w:rsidDel="00B15F94" w:rsidRDefault="00D837E4" w:rsidP="00376F1C">
      <w:pPr>
        <w:widowControl w:val="0"/>
        <w:tabs>
          <w:tab w:val="left" w:pos="142"/>
        </w:tabs>
        <w:jc w:val="both"/>
        <w:rPr>
          <w:del w:id="82" w:author="ms699852" w:date="2017-10-17T20:34:00Z"/>
          <w:rFonts w:ascii="Arial" w:hAnsi="Arial" w:cs="Arial"/>
          <w:sz w:val="18"/>
          <w:szCs w:val="18"/>
          <w:lang w:val="en-GB"/>
        </w:rPr>
      </w:pPr>
      <w:del w:id="83" w:author="ms699852" w:date="2017-10-17T20:34:00Z">
        <w:r w:rsidDel="00B15F94">
          <w:rPr>
            <w:rFonts w:ascii="Arial" w:hAnsi="Arial" w:cs="Arial"/>
            <w:sz w:val="18"/>
            <w:szCs w:val="18"/>
            <w:lang w:val="en-GB"/>
          </w:rPr>
          <w:tab/>
        </w:r>
        <w:r w:rsidRPr="006F39B1" w:rsidDel="00B15F94">
          <w:rPr>
            <w:rFonts w:ascii="Arial" w:hAnsi="Arial" w:cs="Arial"/>
            <w:sz w:val="18"/>
            <w:szCs w:val="18"/>
            <w:highlight w:val="yellow"/>
            <w:lang w:val="en-GB"/>
          </w:rPr>
          <w:delText xml:space="preserve">Wide-baseline </w:delText>
        </w:r>
        <w:r w:rsidR="00577ACD" w:rsidRPr="006F39B1" w:rsidDel="00B15F94">
          <w:rPr>
            <w:rFonts w:ascii="Arial" w:hAnsi="Arial" w:cs="Arial"/>
            <w:sz w:val="18"/>
            <w:szCs w:val="18"/>
            <w:highlight w:val="yellow"/>
            <w:lang w:val="en-GB"/>
          </w:rPr>
          <w:delText xml:space="preserve">outdoor </w:delText>
        </w:r>
        <w:r w:rsidRPr="006F39B1" w:rsidDel="00B15F94">
          <w:rPr>
            <w:rFonts w:ascii="Arial" w:hAnsi="Arial" w:cs="Arial"/>
            <w:sz w:val="18"/>
            <w:szCs w:val="18"/>
            <w:highlight w:val="yellow"/>
            <w:lang w:val="en-GB"/>
          </w:rPr>
          <w:delText xml:space="preserve">images can benefit from </w:delText>
        </w:r>
        <w:r w:rsidR="00577ACD" w:rsidRPr="006F39B1" w:rsidDel="00B15F94">
          <w:rPr>
            <w:rFonts w:ascii="Arial" w:hAnsi="Arial" w:cs="Arial"/>
            <w:sz w:val="18"/>
            <w:szCs w:val="18"/>
            <w:highlight w:val="yellow"/>
            <w:lang w:val="en-GB"/>
          </w:rPr>
          <w:delText>h</w:delText>
        </w:r>
        <w:r w:rsidRPr="006F39B1" w:rsidDel="00B15F94">
          <w:rPr>
            <w:rFonts w:ascii="Arial" w:hAnsi="Arial" w:cs="Arial"/>
            <w:sz w:val="18"/>
            <w:szCs w:val="18"/>
            <w:highlight w:val="yellow"/>
            <w:lang w:val="en-GB"/>
          </w:rPr>
          <w:delText xml:space="preserve">orizon </w:delText>
        </w:r>
        <w:r w:rsidR="00577ACD" w:rsidRPr="006F39B1" w:rsidDel="00B15F94">
          <w:rPr>
            <w:rFonts w:ascii="Arial" w:hAnsi="Arial" w:cs="Arial"/>
            <w:sz w:val="18"/>
            <w:szCs w:val="18"/>
            <w:highlight w:val="yellow"/>
            <w:lang w:val="en-GB"/>
          </w:rPr>
          <w:delText>information</w:delText>
        </w:r>
        <w:r w:rsidRPr="006F39B1" w:rsidDel="00B15F94">
          <w:rPr>
            <w:rFonts w:ascii="Arial" w:hAnsi="Arial" w:cs="Arial"/>
            <w:sz w:val="18"/>
            <w:szCs w:val="18"/>
            <w:highlight w:val="yellow"/>
            <w:lang w:val="en-GB"/>
          </w:rPr>
          <w:delText xml:space="preserve">. </w:delText>
        </w:r>
        <w:r w:rsidR="00DB0B24" w:rsidRPr="006F39B1" w:rsidDel="00B15F94">
          <w:rPr>
            <w:rFonts w:ascii="Arial" w:hAnsi="Arial" w:cs="Arial"/>
            <w:sz w:val="18"/>
            <w:szCs w:val="18"/>
            <w:highlight w:val="yellow"/>
            <w:lang w:val="en-GB"/>
          </w:rPr>
          <w:delText>Baboud</w:delText>
        </w:r>
        <w:r w:rsidRPr="006F39B1" w:rsidDel="00B15F94">
          <w:rPr>
            <w:rFonts w:ascii="Arial" w:hAnsi="Arial" w:cs="Arial"/>
            <w:sz w:val="18"/>
            <w:szCs w:val="18"/>
            <w:highlight w:val="yellow"/>
            <w:lang w:val="en-GB"/>
          </w:rPr>
          <w:delText xml:space="preserve"> et al. [</w:delText>
        </w:r>
        <w:r w:rsidR="00DB0B24" w:rsidRPr="006F39B1" w:rsidDel="00B15F94">
          <w:rPr>
            <w:rFonts w:ascii="Arial" w:hAnsi="Arial" w:cs="Arial"/>
            <w:sz w:val="18"/>
            <w:szCs w:val="18"/>
            <w:highlight w:val="yellow"/>
            <w:lang w:val="en-GB"/>
          </w:rPr>
          <w:delText>Baboud2011</w:delText>
        </w:r>
        <w:r w:rsidRPr="006F39B1" w:rsidDel="00B15F94">
          <w:rPr>
            <w:rFonts w:ascii="Arial" w:hAnsi="Arial" w:cs="Arial"/>
            <w:sz w:val="18"/>
            <w:szCs w:val="18"/>
            <w:highlight w:val="yellow"/>
            <w:lang w:val="en-GB"/>
          </w:rPr>
          <w:delText>] presented an approach to localise register arbitrary outdoor photographs to an available terrain model by [...].</w:delText>
        </w:r>
        <w:r w:rsidR="00577ACD" w:rsidRPr="006F39B1" w:rsidDel="00B15F94">
          <w:rPr>
            <w:rFonts w:ascii="Arial" w:hAnsi="Arial" w:cs="Arial"/>
            <w:sz w:val="18"/>
            <w:szCs w:val="18"/>
            <w:highlight w:val="yellow"/>
            <w:lang w:val="en-GB"/>
          </w:rPr>
          <w:delText xml:space="preserve"> </w:delText>
        </w:r>
        <w:r w:rsidRPr="006F39B1" w:rsidDel="00B15F94">
          <w:rPr>
            <w:rFonts w:ascii="Arial" w:hAnsi="Arial" w:cs="Arial"/>
            <w:sz w:val="18"/>
            <w:szCs w:val="18"/>
            <w:highlight w:val="yellow"/>
            <w:lang w:val="en-GB"/>
          </w:rPr>
          <w:delText>The technique was demonstrated on an alpine scenario.</w:delText>
        </w:r>
        <w:r w:rsidR="00577ACD" w:rsidRPr="006F39B1" w:rsidDel="00B15F94">
          <w:rPr>
            <w:rFonts w:ascii="Arial" w:hAnsi="Arial" w:cs="Arial"/>
            <w:sz w:val="18"/>
            <w:szCs w:val="18"/>
            <w:highlight w:val="yellow"/>
            <w:lang w:val="en-GB"/>
          </w:rPr>
          <w:delText xml:space="preserve"> </w:delText>
        </w:r>
        <w:r w:rsidRPr="006F39B1" w:rsidDel="00B15F94">
          <w:rPr>
            <w:rFonts w:ascii="Arial" w:hAnsi="Arial" w:cs="Arial"/>
            <w:sz w:val="18"/>
            <w:szCs w:val="18"/>
            <w:highlight w:val="yellow"/>
            <w:lang w:val="en-GB"/>
          </w:rPr>
          <w:delText>Despite the outdoor demonstration, the appearance of clear horizon separation is not guaranteed in actual geosciences field studies</w:delText>
        </w:r>
        <w:r w:rsidR="00577ACD" w:rsidRPr="006F39B1" w:rsidDel="00B15F94">
          <w:rPr>
            <w:rFonts w:ascii="Arial" w:hAnsi="Arial" w:cs="Arial"/>
            <w:sz w:val="18"/>
            <w:szCs w:val="18"/>
            <w:highlight w:val="yellow"/>
            <w:lang w:val="en-GB"/>
          </w:rPr>
          <w:delText>. Even</w:delText>
        </w:r>
        <w:r w:rsidRPr="006F39B1" w:rsidDel="00B15F94">
          <w:rPr>
            <w:rFonts w:ascii="Arial" w:hAnsi="Arial" w:cs="Arial"/>
            <w:sz w:val="18"/>
            <w:szCs w:val="18"/>
            <w:highlight w:val="yellow"/>
            <w:lang w:val="en-GB"/>
          </w:rPr>
          <w:delText xml:space="preserve"> outdoor cultural </w:delText>
        </w:r>
        <w:r w:rsidR="00577ACD" w:rsidRPr="006F39B1" w:rsidDel="00B15F94">
          <w:rPr>
            <w:rFonts w:ascii="Arial" w:hAnsi="Arial" w:cs="Arial"/>
            <w:sz w:val="18"/>
            <w:szCs w:val="18"/>
            <w:highlight w:val="yellow"/>
            <w:lang w:val="en-GB"/>
          </w:rPr>
          <w:delText>heritage</w:delText>
        </w:r>
        <w:r w:rsidRPr="006F39B1" w:rsidDel="00B15F94">
          <w:rPr>
            <w:rFonts w:ascii="Arial" w:hAnsi="Arial" w:cs="Arial"/>
            <w:sz w:val="18"/>
            <w:szCs w:val="18"/>
            <w:highlight w:val="yellow"/>
            <w:lang w:val="en-GB"/>
          </w:rPr>
          <w:delText xml:space="preserve"> application</w:delText>
        </w:r>
        <w:r w:rsidR="00577ACD" w:rsidRPr="006F39B1" w:rsidDel="00B15F94">
          <w:rPr>
            <w:rFonts w:ascii="Arial" w:hAnsi="Arial" w:cs="Arial"/>
            <w:sz w:val="18"/>
            <w:szCs w:val="18"/>
            <w:highlight w:val="yellow"/>
            <w:lang w:val="en-GB"/>
          </w:rPr>
          <w:delText>s demand</w:delText>
        </w:r>
        <w:r w:rsidRPr="006F39B1" w:rsidDel="00B15F94">
          <w:rPr>
            <w:rFonts w:ascii="Arial" w:hAnsi="Arial" w:cs="Arial"/>
            <w:sz w:val="18"/>
            <w:szCs w:val="18"/>
            <w:highlight w:val="yellow"/>
            <w:lang w:val="en-GB"/>
          </w:rPr>
          <w:delText xml:space="preserve"> close-up p</w:delText>
        </w:r>
        <w:r w:rsidR="00577ACD" w:rsidRPr="006F39B1" w:rsidDel="00B15F94">
          <w:rPr>
            <w:rFonts w:ascii="Arial" w:hAnsi="Arial" w:cs="Arial"/>
            <w:sz w:val="18"/>
            <w:szCs w:val="18"/>
            <w:highlight w:val="yellow"/>
            <w:lang w:val="en-GB"/>
          </w:rPr>
          <w:delText>hotography without horizon depiction.</w:delText>
        </w:r>
      </w:del>
    </w:p>
    <w:p w14:paraId="49AE8969" w14:textId="77777777" w:rsidR="00B15F94" w:rsidRDefault="00577ACD">
      <w:pPr>
        <w:widowControl w:val="0"/>
        <w:tabs>
          <w:tab w:val="left" w:pos="142"/>
        </w:tabs>
        <w:jc w:val="both"/>
        <w:rPr>
          <w:rFonts w:ascii="Arial" w:hAnsi="Arial" w:cs="Arial"/>
          <w:sz w:val="18"/>
          <w:szCs w:val="18"/>
          <w:lang w:val="en-GB"/>
        </w:rPr>
      </w:pPr>
      <w:del w:id="84" w:author="ms699852" w:date="2017-10-17T20:34:00Z">
        <w:r w:rsidDel="00B15F94">
          <w:rPr>
            <w:rFonts w:ascii="Arial" w:hAnsi="Arial" w:cs="Arial"/>
            <w:sz w:val="18"/>
            <w:szCs w:val="18"/>
            <w:lang w:val="en-GB"/>
          </w:rPr>
          <w:tab/>
        </w:r>
        <w:r w:rsidR="00DF56B4" w:rsidRPr="006F39B1" w:rsidDel="00B15F94">
          <w:rPr>
            <w:rFonts w:ascii="Arial" w:hAnsi="Arial" w:cs="Arial"/>
            <w:sz w:val="18"/>
            <w:szCs w:val="18"/>
            <w:highlight w:val="yellow"/>
            <w:lang w:val="en-GB"/>
          </w:rPr>
          <w:delText>[ADD HERE EDGE ALIGNMENT OPTIONS]</w:delText>
        </w:r>
      </w:del>
    </w:p>
    <w:p w14:paraId="47DA6553" w14:textId="77777777" w:rsidR="00DF56B4" w:rsidRDefault="00DF56B4" w:rsidP="00376F1C">
      <w:pPr>
        <w:widowControl w:val="0"/>
        <w:tabs>
          <w:tab w:val="left" w:pos="142"/>
        </w:tabs>
        <w:jc w:val="both"/>
        <w:rPr>
          <w:rFonts w:ascii="Arial" w:hAnsi="Arial" w:cs="Arial"/>
          <w:sz w:val="18"/>
          <w:szCs w:val="18"/>
          <w:lang w:val="en-GB"/>
        </w:rPr>
      </w:pPr>
      <w:r>
        <w:rPr>
          <w:rFonts w:ascii="Arial" w:hAnsi="Arial" w:cs="Arial"/>
          <w:sz w:val="18"/>
          <w:szCs w:val="18"/>
          <w:lang w:val="en-GB"/>
        </w:rPr>
        <w:tab/>
      </w:r>
      <w:r w:rsidR="00CA7543">
        <w:rPr>
          <w:rFonts w:ascii="Arial" w:hAnsi="Arial" w:cs="Arial"/>
          <w:sz w:val="18"/>
          <w:szCs w:val="18"/>
          <w:lang w:val="en-GB"/>
        </w:rPr>
        <w:t>The common approach for image registration on</w:t>
      </w:r>
      <w:r w:rsidR="00652D66">
        <w:rPr>
          <w:rFonts w:ascii="Arial" w:hAnsi="Arial" w:cs="Arial"/>
          <w:sz w:val="18"/>
          <w:szCs w:val="18"/>
          <w:lang w:val="en-GB"/>
        </w:rPr>
        <w:t>to</w:t>
      </w:r>
      <w:r w:rsidR="00CA7543">
        <w:rPr>
          <w:rFonts w:ascii="Arial" w:hAnsi="Arial" w:cs="Arial"/>
          <w:sz w:val="18"/>
          <w:szCs w:val="18"/>
          <w:lang w:val="en-GB"/>
        </w:rPr>
        <w:t xml:space="preserve"> </w:t>
      </w:r>
      <w:r w:rsidR="00652D66">
        <w:rPr>
          <w:rFonts w:ascii="Arial" w:hAnsi="Arial" w:cs="Arial"/>
          <w:sz w:val="18"/>
          <w:szCs w:val="18"/>
          <w:lang w:val="en-GB"/>
        </w:rPr>
        <w:t xml:space="preserve">coloured </w:t>
      </w:r>
      <w:r w:rsidR="00CA7543">
        <w:rPr>
          <w:rFonts w:ascii="Arial" w:hAnsi="Arial" w:cs="Arial"/>
          <w:sz w:val="18"/>
          <w:szCs w:val="18"/>
          <w:lang w:val="en-GB"/>
        </w:rPr>
        <w:t>geometry on mobile devices is based on salient feature points of synthesised images and photo</w:t>
      </w:r>
      <w:r w:rsidR="00652D66">
        <w:rPr>
          <w:rFonts w:ascii="Arial" w:hAnsi="Arial" w:cs="Arial"/>
          <w:sz w:val="18"/>
          <w:szCs w:val="18"/>
          <w:lang w:val="en-GB"/>
        </w:rPr>
        <w:t>s</w:t>
      </w:r>
      <w:r w:rsidR="00CA7543">
        <w:rPr>
          <w:rFonts w:ascii="Arial" w:hAnsi="Arial" w:cs="Arial"/>
          <w:sz w:val="18"/>
          <w:szCs w:val="18"/>
          <w:lang w:val="en-GB"/>
        </w:rPr>
        <w:t xml:space="preserve"> [</w:t>
      </w:r>
      <w:r w:rsidR="00CA7543" w:rsidRPr="00297EAE">
        <w:rPr>
          <w:rFonts w:ascii="Arial" w:hAnsi="Arial" w:cs="Arial"/>
          <w:sz w:val="18"/>
          <w:szCs w:val="18"/>
          <w:highlight w:val="lightGray"/>
          <w:lang w:val="en-GB"/>
          <w:rPrChange w:id="85" w:author="ms699852" w:date="2017-10-19T13:11:00Z">
            <w:rPr>
              <w:rFonts w:ascii="Arial" w:hAnsi="Arial" w:cs="Arial"/>
              <w:sz w:val="18"/>
              <w:szCs w:val="18"/>
              <w:lang w:val="en-GB"/>
            </w:rPr>
          </w:rPrChange>
        </w:rPr>
        <w:t>Bodensteiner201</w:t>
      </w:r>
      <w:r w:rsidR="00DB0B24" w:rsidRPr="00297EAE">
        <w:rPr>
          <w:rFonts w:ascii="Arial" w:hAnsi="Arial" w:cs="Arial"/>
          <w:sz w:val="18"/>
          <w:szCs w:val="18"/>
          <w:highlight w:val="lightGray"/>
          <w:lang w:val="en-GB"/>
          <w:rPrChange w:id="86" w:author="ms699852" w:date="2017-10-19T13:11:00Z">
            <w:rPr>
              <w:rFonts w:ascii="Arial" w:hAnsi="Arial" w:cs="Arial"/>
              <w:sz w:val="18"/>
              <w:szCs w:val="18"/>
              <w:lang w:val="en-GB"/>
            </w:rPr>
          </w:rPrChange>
        </w:rPr>
        <w:t>2</w:t>
      </w:r>
      <w:r w:rsidR="00CA7543">
        <w:rPr>
          <w:rFonts w:ascii="Arial" w:hAnsi="Arial" w:cs="Arial"/>
          <w:sz w:val="18"/>
          <w:szCs w:val="18"/>
          <w:lang w:val="en-GB"/>
        </w:rPr>
        <w:t xml:space="preserve">, </w:t>
      </w:r>
      <w:r w:rsidR="00DB0B24" w:rsidRPr="00297EAE">
        <w:rPr>
          <w:rFonts w:ascii="Arial" w:hAnsi="Arial" w:cs="Arial"/>
          <w:sz w:val="18"/>
          <w:szCs w:val="18"/>
          <w:highlight w:val="lightGray"/>
          <w:lang w:val="en-GB"/>
          <w:rPrChange w:id="87" w:author="ms699852" w:date="2017-10-19T13:09:00Z">
            <w:rPr>
              <w:rFonts w:ascii="Arial" w:hAnsi="Arial" w:cs="Arial"/>
              <w:sz w:val="18"/>
              <w:szCs w:val="18"/>
              <w:lang w:val="en-GB"/>
            </w:rPr>
          </w:rPrChange>
        </w:rPr>
        <w:t>Meek2013</w:t>
      </w:r>
      <w:ins w:id="88" w:author="ms699852" w:date="2017-10-17T10:00:00Z">
        <w:r w:rsidR="00C432C5">
          <w:rPr>
            <w:rFonts w:ascii="Arial" w:hAnsi="Arial" w:cs="Arial"/>
            <w:sz w:val="18"/>
            <w:szCs w:val="18"/>
            <w:lang w:val="en-GB"/>
          </w:rPr>
          <w:t xml:space="preserve">, </w:t>
        </w:r>
        <w:r w:rsidR="00C432C5" w:rsidRPr="00297EAE">
          <w:rPr>
            <w:rFonts w:ascii="Arial" w:hAnsi="Arial" w:cs="Arial"/>
            <w:sz w:val="18"/>
            <w:szCs w:val="18"/>
            <w:highlight w:val="lightGray"/>
            <w:lang w:val="en-GB"/>
            <w:rPrChange w:id="89" w:author="ms699852" w:date="2017-10-19T13:07:00Z">
              <w:rPr>
                <w:rFonts w:ascii="Arial" w:hAnsi="Arial" w:cs="Arial"/>
                <w:sz w:val="18"/>
                <w:szCs w:val="18"/>
                <w:lang w:val="en-GB"/>
              </w:rPr>
            </w:rPrChange>
          </w:rPr>
          <w:t>Stelling2010</w:t>
        </w:r>
      </w:ins>
      <w:r w:rsidR="00CA7543">
        <w:rPr>
          <w:rFonts w:ascii="Arial" w:hAnsi="Arial" w:cs="Arial"/>
          <w:sz w:val="18"/>
          <w:szCs w:val="18"/>
          <w:lang w:val="en-GB"/>
        </w:rPr>
        <w:t xml:space="preserve">]. The 2D features are supplemented </w:t>
      </w:r>
      <w:r w:rsidR="00CA7543">
        <w:rPr>
          <w:rFonts w:ascii="Arial" w:hAnsi="Arial" w:cs="Arial"/>
          <w:sz w:val="18"/>
          <w:szCs w:val="18"/>
          <w:lang w:val="en-GB"/>
        </w:rPr>
        <w:lastRenderedPageBreak/>
        <w:t>with 3D information that can be used in a Point-n-Perspective (PnP optimization [</w:t>
      </w:r>
      <w:r w:rsidR="00DB0B24" w:rsidRPr="00297EAE">
        <w:rPr>
          <w:rFonts w:ascii="Arial" w:hAnsi="Arial" w:cs="Arial"/>
          <w:sz w:val="18"/>
          <w:szCs w:val="18"/>
          <w:highlight w:val="lightGray"/>
          <w:lang w:val="en-GB"/>
          <w:rPrChange w:id="90" w:author="ms699852" w:date="2017-10-19T13:08:00Z">
            <w:rPr>
              <w:rFonts w:ascii="Arial" w:hAnsi="Arial" w:cs="Arial"/>
              <w:sz w:val="18"/>
              <w:szCs w:val="18"/>
              <w:lang w:val="en-GB"/>
            </w:rPr>
          </w:rPrChange>
        </w:rPr>
        <w:t>Lepetit2009</w:t>
      </w:r>
      <w:r w:rsidR="00CA7543">
        <w:rPr>
          <w:rFonts w:ascii="Arial" w:hAnsi="Arial" w:cs="Arial"/>
          <w:sz w:val="18"/>
          <w:szCs w:val="18"/>
          <w:lang w:val="en-GB"/>
        </w:rPr>
        <w:t xml:space="preserve">, </w:t>
      </w:r>
      <w:r w:rsidR="00DB0B24" w:rsidRPr="00297EAE">
        <w:rPr>
          <w:rFonts w:ascii="Arial" w:hAnsi="Arial" w:cs="Arial"/>
          <w:sz w:val="18"/>
          <w:szCs w:val="18"/>
          <w:highlight w:val="lightGray"/>
          <w:lang w:val="en-GB"/>
          <w:rPrChange w:id="91" w:author="ms699852" w:date="2017-10-19T13:10:00Z">
            <w:rPr>
              <w:rFonts w:ascii="Arial" w:hAnsi="Arial" w:cs="Arial"/>
              <w:sz w:val="18"/>
              <w:szCs w:val="18"/>
              <w:lang w:val="en-GB"/>
            </w:rPr>
          </w:rPrChange>
        </w:rPr>
        <w:t>Li2012</w:t>
      </w:r>
      <w:r w:rsidR="00CA7543">
        <w:rPr>
          <w:rFonts w:ascii="Arial" w:hAnsi="Arial" w:cs="Arial"/>
          <w:sz w:val="18"/>
          <w:szCs w:val="18"/>
          <w:lang w:val="en-GB"/>
        </w:rPr>
        <w:t xml:space="preserve">], optionally refined via </w:t>
      </w:r>
      <w:proofErr w:type="spellStart"/>
      <w:r w:rsidR="00CA7543">
        <w:rPr>
          <w:rFonts w:ascii="Arial" w:hAnsi="Arial" w:cs="Arial"/>
          <w:sz w:val="18"/>
          <w:szCs w:val="18"/>
          <w:lang w:val="en-GB"/>
        </w:rPr>
        <w:t>Levenberg</w:t>
      </w:r>
      <w:proofErr w:type="spellEnd"/>
      <w:r w:rsidR="00CA7543">
        <w:rPr>
          <w:rFonts w:ascii="Arial" w:hAnsi="Arial" w:cs="Arial"/>
          <w:sz w:val="18"/>
          <w:szCs w:val="18"/>
          <w:lang w:val="en-GB"/>
        </w:rPr>
        <w:t>-Marquardt [</w:t>
      </w:r>
      <w:r w:rsidR="00DB0B24" w:rsidRPr="00297EAE">
        <w:rPr>
          <w:rFonts w:ascii="Arial" w:hAnsi="Arial" w:cs="Arial"/>
          <w:sz w:val="18"/>
          <w:szCs w:val="18"/>
          <w:highlight w:val="lightGray"/>
          <w:lang w:val="en-GB"/>
          <w:rPrChange w:id="92" w:author="ms699852" w:date="2017-10-19T13:10:00Z">
            <w:rPr>
              <w:rFonts w:ascii="Arial" w:hAnsi="Arial" w:cs="Arial"/>
              <w:sz w:val="18"/>
              <w:szCs w:val="18"/>
              <w:lang w:val="en-GB"/>
            </w:rPr>
          </w:rPrChange>
        </w:rPr>
        <w:t>Madsen2004</w:t>
      </w:r>
      <w:r w:rsidR="00CA7543">
        <w:rPr>
          <w:rFonts w:ascii="Arial" w:hAnsi="Arial" w:cs="Arial"/>
          <w:sz w:val="18"/>
          <w:szCs w:val="18"/>
          <w:lang w:val="en-GB"/>
        </w:rPr>
        <w:t xml:space="preserve">]. </w:t>
      </w:r>
      <w:r w:rsidR="004F3F30">
        <w:rPr>
          <w:rFonts w:ascii="Arial" w:hAnsi="Arial" w:cs="Arial"/>
          <w:sz w:val="18"/>
          <w:szCs w:val="18"/>
          <w:lang w:val="en-GB"/>
        </w:rPr>
        <w:t xml:space="preserve">The whole registration process is illustrated in </w:t>
      </w:r>
      <w:r w:rsidR="004F3F30" w:rsidRPr="00902318">
        <w:rPr>
          <w:rFonts w:ascii="Arial" w:hAnsi="Arial" w:cs="Arial"/>
          <w:sz w:val="18"/>
          <w:szCs w:val="18"/>
          <w:highlight w:val="darkGray"/>
          <w:lang w:val="en-GB"/>
          <w:rPrChange w:id="93" w:author="ms699852" w:date="2017-10-19T13:45:00Z">
            <w:rPr>
              <w:rFonts w:ascii="Arial" w:hAnsi="Arial" w:cs="Arial"/>
              <w:sz w:val="18"/>
              <w:szCs w:val="18"/>
              <w:lang w:val="en-GB"/>
            </w:rPr>
          </w:rPrChange>
        </w:rPr>
        <w:t>fig. 1</w:t>
      </w:r>
      <w:r w:rsidR="004F3F30">
        <w:rPr>
          <w:rFonts w:ascii="Arial" w:hAnsi="Arial" w:cs="Arial"/>
          <w:sz w:val="18"/>
          <w:szCs w:val="18"/>
          <w:lang w:val="en-GB"/>
        </w:rPr>
        <w:t xml:space="preserve">. </w:t>
      </w:r>
      <w:r w:rsidR="00CA7543">
        <w:rPr>
          <w:rFonts w:ascii="Arial" w:hAnsi="Arial" w:cs="Arial"/>
          <w:sz w:val="18"/>
          <w:szCs w:val="18"/>
          <w:lang w:val="en-GB"/>
        </w:rPr>
        <w:t>Research groups across domains, such as augmented reality [</w:t>
      </w:r>
      <w:r w:rsidR="00DB0B24" w:rsidRPr="00297EAE">
        <w:rPr>
          <w:rFonts w:ascii="Arial" w:hAnsi="Arial" w:cs="Arial"/>
          <w:sz w:val="18"/>
          <w:szCs w:val="18"/>
          <w:highlight w:val="lightGray"/>
          <w:lang w:val="en-GB"/>
          <w:rPrChange w:id="94" w:author="ms699852" w:date="2017-10-19T13:11:00Z">
            <w:rPr>
              <w:rFonts w:ascii="Arial" w:hAnsi="Arial" w:cs="Arial"/>
              <w:sz w:val="18"/>
              <w:szCs w:val="18"/>
              <w:lang w:val="en-GB"/>
            </w:rPr>
          </w:rPrChange>
        </w:rPr>
        <w:t>Gauglitz2014</w:t>
      </w:r>
      <w:r w:rsidR="00CA7543">
        <w:rPr>
          <w:rFonts w:ascii="Arial" w:hAnsi="Arial" w:cs="Arial"/>
          <w:sz w:val="18"/>
          <w:szCs w:val="18"/>
          <w:lang w:val="en-GB"/>
        </w:rPr>
        <w:t>,</w:t>
      </w:r>
      <w:r w:rsidR="00DB0B24">
        <w:rPr>
          <w:lang w:val="en-GB"/>
        </w:rPr>
        <w:t xml:space="preserve"> </w:t>
      </w:r>
      <w:r w:rsidR="00DB0B24" w:rsidRPr="00297EAE">
        <w:rPr>
          <w:rFonts w:ascii="Arial" w:hAnsi="Arial" w:cs="Arial"/>
          <w:sz w:val="18"/>
          <w:szCs w:val="18"/>
          <w:highlight w:val="lightGray"/>
          <w:lang w:val="en-GB"/>
          <w:rPrChange w:id="95" w:author="ms699852" w:date="2017-10-19T13:11:00Z">
            <w:rPr>
              <w:rFonts w:ascii="Arial" w:hAnsi="Arial" w:cs="Arial"/>
              <w:sz w:val="18"/>
              <w:szCs w:val="18"/>
              <w:lang w:val="en-GB"/>
            </w:rPr>
          </w:rPrChange>
        </w:rPr>
        <w:t>Sweeney2015</w:t>
      </w:r>
      <w:r w:rsidR="00CA7543">
        <w:rPr>
          <w:rFonts w:ascii="Arial" w:hAnsi="Arial" w:cs="Arial"/>
          <w:sz w:val="18"/>
          <w:szCs w:val="18"/>
          <w:lang w:val="en-GB"/>
        </w:rPr>
        <w:t>,</w:t>
      </w:r>
      <w:r w:rsidR="00DB0B24" w:rsidRPr="00DB0B24">
        <w:rPr>
          <w:lang w:val="en-US"/>
        </w:rPr>
        <w:t xml:space="preserve"> </w:t>
      </w:r>
      <w:r w:rsidR="00DB0B24" w:rsidRPr="00297EAE">
        <w:rPr>
          <w:rFonts w:ascii="Arial" w:hAnsi="Arial" w:cs="Arial"/>
          <w:sz w:val="18"/>
          <w:szCs w:val="18"/>
          <w:highlight w:val="lightGray"/>
          <w:lang w:val="en-GB"/>
          <w:rPrChange w:id="96" w:author="ms699852" w:date="2017-10-19T13:11:00Z">
            <w:rPr>
              <w:rFonts w:ascii="Arial" w:hAnsi="Arial" w:cs="Arial"/>
              <w:sz w:val="18"/>
              <w:szCs w:val="18"/>
              <w:lang w:val="en-GB"/>
            </w:rPr>
          </w:rPrChange>
        </w:rPr>
        <w:t>Nuernberger2016</w:t>
      </w:r>
      <w:r w:rsidR="00CA7543">
        <w:rPr>
          <w:rFonts w:ascii="Arial" w:hAnsi="Arial" w:cs="Arial"/>
          <w:sz w:val="18"/>
          <w:szCs w:val="18"/>
          <w:lang w:val="en-GB"/>
        </w:rPr>
        <w:t>], outcrop geology [</w:t>
      </w:r>
      <w:r w:rsidR="00CA7543" w:rsidRPr="00452BDE">
        <w:rPr>
          <w:rFonts w:ascii="Arial" w:hAnsi="Arial" w:cs="Arial"/>
          <w:sz w:val="18"/>
          <w:szCs w:val="18"/>
          <w:highlight w:val="lightGray"/>
          <w:lang w:val="en-GB"/>
          <w:rPrChange w:id="97" w:author="ms699852" w:date="2017-10-19T13:16:00Z">
            <w:rPr>
              <w:rFonts w:ascii="Arial" w:hAnsi="Arial" w:cs="Arial"/>
              <w:sz w:val="18"/>
              <w:szCs w:val="18"/>
              <w:lang w:val="en-GB"/>
            </w:rPr>
          </w:rPrChange>
        </w:rPr>
        <w:t>Kehl2015a</w:t>
      </w:r>
      <w:r w:rsidR="00CA7543">
        <w:rPr>
          <w:rFonts w:ascii="Arial" w:hAnsi="Arial" w:cs="Arial"/>
          <w:sz w:val="18"/>
          <w:szCs w:val="18"/>
          <w:lang w:val="en-GB"/>
        </w:rPr>
        <w:t>,</w:t>
      </w:r>
      <w:ins w:id="98" w:author=" " w:date="2017-10-16T11:06:00Z">
        <w:r w:rsidR="006F39B1">
          <w:rPr>
            <w:rFonts w:ascii="Arial" w:hAnsi="Arial" w:cs="Arial"/>
            <w:sz w:val="18"/>
            <w:szCs w:val="18"/>
            <w:lang w:val="en-GB"/>
          </w:rPr>
          <w:t xml:space="preserve"> </w:t>
        </w:r>
      </w:ins>
      <w:r w:rsidR="00CA7543" w:rsidRPr="00452BDE">
        <w:rPr>
          <w:rFonts w:ascii="Arial" w:hAnsi="Arial" w:cs="Arial"/>
          <w:sz w:val="18"/>
          <w:szCs w:val="18"/>
          <w:highlight w:val="lightGray"/>
          <w:lang w:val="en-GB"/>
          <w:rPrChange w:id="99" w:author="ms699852" w:date="2017-10-19T13:16:00Z">
            <w:rPr>
              <w:rFonts w:ascii="Arial" w:hAnsi="Arial" w:cs="Arial"/>
              <w:sz w:val="18"/>
              <w:szCs w:val="18"/>
              <w:lang w:val="en-GB"/>
            </w:rPr>
          </w:rPrChange>
        </w:rPr>
        <w:t>Kehl2016</w:t>
      </w:r>
      <w:r w:rsidR="00DB0B24" w:rsidRPr="00452BDE">
        <w:rPr>
          <w:rFonts w:ascii="Arial" w:hAnsi="Arial" w:cs="Arial"/>
          <w:sz w:val="18"/>
          <w:szCs w:val="18"/>
          <w:highlight w:val="lightGray"/>
          <w:lang w:val="en-GB"/>
          <w:rPrChange w:id="100" w:author="ms699852" w:date="2017-10-19T13:16:00Z">
            <w:rPr>
              <w:rFonts w:ascii="Arial" w:hAnsi="Arial" w:cs="Arial"/>
              <w:sz w:val="18"/>
              <w:szCs w:val="18"/>
              <w:lang w:val="en-GB"/>
            </w:rPr>
          </w:rPrChange>
        </w:rPr>
        <w:t>b</w:t>
      </w:r>
      <w:r w:rsidR="00CA7543">
        <w:rPr>
          <w:rFonts w:ascii="Arial" w:hAnsi="Arial" w:cs="Arial"/>
          <w:sz w:val="18"/>
          <w:szCs w:val="18"/>
          <w:lang w:val="en-GB"/>
        </w:rPr>
        <w:t>] and hydrology [</w:t>
      </w:r>
      <w:del w:id="101" w:author="ms699852" w:date="2017-10-17T10:07:00Z">
        <w:r w:rsidR="00CA7543" w:rsidRPr="00452BDE" w:rsidDel="007670ED">
          <w:rPr>
            <w:rFonts w:ascii="Arial" w:hAnsi="Arial" w:cs="Arial"/>
            <w:sz w:val="18"/>
            <w:szCs w:val="18"/>
            <w:highlight w:val="lightGray"/>
            <w:lang w:val="en-GB"/>
            <w:rPrChange w:id="102" w:author="ms699852" w:date="2017-10-19T13:16:00Z">
              <w:rPr>
                <w:rFonts w:ascii="Arial" w:hAnsi="Arial" w:cs="Arial"/>
                <w:sz w:val="18"/>
                <w:szCs w:val="18"/>
                <w:lang w:val="en-GB"/>
              </w:rPr>
            </w:rPrChange>
          </w:rPr>
          <w:delText>Kröhnert2016</w:delText>
        </w:r>
      </w:del>
      <w:ins w:id="103" w:author=" " w:date="2017-10-16T11:07:00Z">
        <w:del w:id="104" w:author="ms699852" w:date="2017-10-17T10:07:00Z">
          <w:r w:rsidR="006F39B1" w:rsidRPr="00452BDE" w:rsidDel="007670ED">
            <w:rPr>
              <w:rFonts w:ascii="Arial" w:hAnsi="Arial" w:cs="Arial"/>
              <w:sz w:val="18"/>
              <w:szCs w:val="18"/>
              <w:highlight w:val="lightGray"/>
              <w:lang w:val="en-GB"/>
              <w:rPrChange w:id="105" w:author="ms699852" w:date="2017-10-19T13:16:00Z">
                <w:rPr>
                  <w:rFonts w:ascii="Arial" w:hAnsi="Arial" w:cs="Arial"/>
                  <w:sz w:val="18"/>
                  <w:szCs w:val="18"/>
                  <w:lang w:val="en-GB"/>
                </w:rPr>
              </w:rPrChange>
            </w:rPr>
            <w:delText xml:space="preserve">, </w:delText>
          </w:r>
        </w:del>
        <w:r w:rsidR="006F39B1" w:rsidRPr="00452BDE">
          <w:rPr>
            <w:rFonts w:ascii="Arial" w:hAnsi="Arial" w:cs="Arial"/>
            <w:sz w:val="18"/>
            <w:szCs w:val="18"/>
            <w:highlight w:val="lightGray"/>
            <w:lang w:val="en-GB"/>
            <w:rPrChange w:id="106" w:author="ms699852" w:date="2017-10-19T13:16:00Z">
              <w:rPr>
                <w:rFonts w:ascii="Arial" w:hAnsi="Arial" w:cs="Arial"/>
                <w:sz w:val="18"/>
                <w:szCs w:val="18"/>
                <w:lang w:val="en-GB"/>
              </w:rPr>
            </w:rPrChange>
          </w:rPr>
          <w:t>Kröhnert2017</w:t>
        </w:r>
        <w:r w:rsidR="006F39B1">
          <w:rPr>
            <w:rFonts w:ascii="Arial" w:hAnsi="Arial" w:cs="Arial"/>
            <w:sz w:val="18"/>
            <w:szCs w:val="18"/>
            <w:lang w:val="en-GB"/>
          </w:rPr>
          <w:t xml:space="preserve">, </w:t>
        </w:r>
        <w:r w:rsidR="006F39B1" w:rsidRPr="00452BDE">
          <w:rPr>
            <w:rFonts w:ascii="Arial" w:hAnsi="Arial" w:cs="Arial"/>
            <w:sz w:val="18"/>
            <w:szCs w:val="18"/>
            <w:highlight w:val="lightGray"/>
            <w:lang w:val="en-GB"/>
            <w:rPrChange w:id="107" w:author="ms699852" w:date="2017-10-19T13:16:00Z">
              <w:rPr>
                <w:rFonts w:ascii="Arial" w:hAnsi="Arial" w:cs="Arial"/>
                <w:sz w:val="18"/>
                <w:szCs w:val="18"/>
                <w:lang w:val="en-GB"/>
              </w:rPr>
            </w:rPrChange>
          </w:rPr>
          <w:t>Eltner</w:t>
        </w:r>
      </w:ins>
      <w:ins w:id="108" w:author="ms699852" w:date="2017-10-17T10:07:00Z">
        <w:r w:rsidR="007670ED" w:rsidRPr="00452BDE">
          <w:rPr>
            <w:rFonts w:ascii="Arial" w:hAnsi="Arial" w:cs="Arial"/>
            <w:sz w:val="18"/>
            <w:szCs w:val="18"/>
            <w:highlight w:val="lightGray"/>
            <w:lang w:val="en-GB"/>
            <w:rPrChange w:id="109" w:author="ms699852" w:date="2017-10-19T13:16:00Z">
              <w:rPr>
                <w:rFonts w:ascii="Arial" w:hAnsi="Arial" w:cs="Arial"/>
                <w:sz w:val="18"/>
                <w:szCs w:val="18"/>
                <w:highlight w:val="magenta"/>
                <w:lang w:val="en-GB"/>
              </w:rPr>
            </w:rPrChange>
          </w:rPr>
          <w:t>2017</w:t>
        </w:r>
        <w:r w:rsidR="007670ED">
          <w:rPr>
            <w:rFonts w:ascii="Arial" w:hAnsi="Arial" w:cs="Arial"/>
            <w:sz w:val="18"/>
            <w:szCs w:val="18"/>
            <w:lang w:val="en-GB"/>
          </w:rPr>
          <w:t xml:space="preserve">, </w:t>
        </w:r>
        <w:r w:rsidR="007670ED" w:rsidRPr="00452BDE">
          <w:rPr>
            <w:rFonts w:ascii="Arial" w:hAnsi="Arial" w:cs="Arial"/>
            <w:sz w:val="18"/>
            <w:szCs w:val="18"/>
            <w:highlight w:val="lightGray"/>
            <w:lang w:val="en-GB"/>
            <w:rPrChange w:id="110" w:author="ms699852" w:date="2017-10-19T13:16:00Z">
              <w:rPr>
                <w:rFonts w:ascii="Arial" w:hAnsi="Arial" w:cs="Arial"/>
                <w:sz w:val="18"/>
                <w:szCs w:val="18"/>
                <w:lang w:val="en-GB"/>
              </w:rPr>
            </w:rPrChange>
          </w:rPr>
          <w:t>Kröhnert2016</w:t>
        </w:r>
      </w:ins>
      <w:ins w:id="111" w:author=" " w:date="2017-10-16T11:07:00Z">
        <w:del w:id="112" w:author="ms699852" w:date="2017-10-17T10:07:00Z">
          <w:r w:rsidR="006F39B1" w:rsidRPr="006F39B1" w:rsidDel="007670ED">
            <w:rPr>
              <w:rFonts w:ascii="Arial" w:hAnsi="Arial" w:cs="Arial"/>
              <w:sz w:val="18"/>
              <w:szCs w:val="18"/>
              <w:highlight w:val="magenta"/>
              <w:lang w:val="en-GB"/>
              <w:rPrChange w:id="113" w:author=" " w:date="2017-10-16T11:07:00Z">
                <w:rPr>
                  <w:rFonts w:ascii="Arial" w:hAnsi="Arial" w:cs="Arial"/>
                  <w:sz w:val="18"/>
                  <w:szCs w:val="18"/>
                  <w:lang w:val="en-GB"/>
                </w:rPr>
              </w:rPrChange>
            </w:rPr>
            <w:delText>?</w:delText>
          </w:r>
        </w:del>
      </w:ins>
      <w:r w:rsidR="00CA7543">
        <w:rPr>
          <w:rFonts w:ascii="Arial" w:hAnsi="Arial" w:cs="Arial"/>
          <w:sz w:val="18"/>
          <w:szCs w:val="18"/>
          <w:lang w:val="en-GB"/>
        </w:rPr>
        <w:t>], utilise this approach in mobile applications for localisation, tracking and interpretation purposes. Furthermore, the approach is integrated in common high-level concepts, such as simultaneous localisation and mapping (SLAM) and visual odometry [</w:t>
      </w:r>
      <w:r w:rsidR="00DB0B24" w:rsidRPr="00452BDE">
        <w:rPr>
          <w:rFonts w:ascii="Arial" w:hAnsi="Arial" w:cs="Arial"/>
          <w:sz w:val="18"/>
          <w:szCs w:val="18"/>
          <w:highlight w:val="lightGray"/>
          <w:lang w:val="en-GB"/>
          <w:rPrChange w:id="114" w:author="ms699852" w:date="2017-10-19T13:17:00Z">
            <w:rPr>
              <w:rFonts w:ascii="Arial" w:hAnsi="Arial" w:cs="Arial"/>
              <w:sz w:val="18"/>
              <w:szCs w:val="18"/>
              <w:lang w:val="en-GB"/>
            </w:rPr>
          </w:rPrChange>
        </w:rPr>
        <w:t>Caron2014</w:t>
      </w:r>
      <w:r w:rsidR="00CA7543">
        <w:rPr>
          <w:rFonts w:ascii="Arial" w:hAnsi="Arial" w:cs="Arial"/>
          <w:sz w:val="18"/>
          <w:szCs w:val="18"/>
          <w:lang w:val="en-GB"/>
        </w:rPr>
        <w:t xml:space="preserve">], which are implemented on mobile </w:t>
      </w:r>
      <w:r w:rsidR="00BC52E4">
        <w:rPr>
          <w:rFonts w:ascii="Arial" w:hAnsi="Arial" w:cs="Arial"/>
          <w:sz w:val="18"/>
          <w:szCs w:val="18"/>
          <w:lang w:val="en-GB"/>
        </w:rPr>
        <w:t>systems, e.</w:t>
      </w:r>
      <w:ins w:id="115" w:author="ms699852" w:date="2017-10-17T10:07:00Z">
        <w:r w:rsidR="0017377F">
          <w:rPr>
            <w:rFonts w:ascii="Arial" w:hAnsi="Arial" w:cs="Arial"/>
            <w:sz w:val="18"/>
            <w:szCs w:val="18"/>
            <w:lang w:val="en-GB"/>
          </w:rPr>
          <w:t> </w:t>
        </w:r>
      </w:ins>
      <w:r w:rsidR="00BC52E4">
        <w:rPr>
          <w:rFonts w:ascii="Arial" w:hAnsi="Arial" w:cs="Arial"/>
          <w:sz w:val="18"/>
          <w:szCs w:val="18"/>
          <w:lang w:val="en-GB"/>
        </w:rPr>
        <w:t>g. Google’s Project Tang</w:t>
      </w:r>
      <w:r w:rsidR="00E560E8">
        <w:rPr>
          <w:rFonts w:ascii="Arial" w:hAnsi="Arial" w:cs="Arial"/>
          <w:sz w:val="18"/>
          <w:szCs w:val="18"/>
          <w:lang w:val="en-GB"/>
        </w:rPr>
        <w:t>o</w:t>
      </w:r>
      <w:r w:rsidR="00BC52E4">
        <w:rPr>
          <w:rFonts w:ascii="Arial" w:hAnsi="Arial" w:cs="Arial"/>
          <w:sz w:val="18"/>
          <w:szCs w:val="18"/>
          <w:lang w:val="en-GB"/>
        </w:rPr>
        <w:t xml:space="preserve"> [</w:t>
      </w:r>
      <w:r w:rsidR="00DB0B24" w:rsidRPr="00452BDE">
        <w:rPr>
          <w:rFonts w:ascii="Arial" w:hAnsi="Arial" w:cs="Arial"/>
          <w:sz w:val="18"/>
          <w:szCs w:val="18"/>
          <w:highlight w:val="lightGray"/>
          <w:lang w:val="en-GB"/>
          <w:rPrChange w:id="116" w:author="ms699852" w:date="2017-10-19T13:18:00Z">
            <w:rPr>
              <w:rFonts w:ascii="Arial" w:hAnsi="Arial" w:cs="Arial"/>
              <w:sz w:val="18"/>
              <w:szCs w:val="18"/>
              <w:lang w:val="en-GB"/>
            </w:rPr>
          </w:rPrChange>
        </w:rPr>
        <w:t>Google2016</w:t>
      </w:r>
      <w:r w:rsidR="00BC52E4">
        <w:rPr>
          <w:rFonts w:ascii="Arial" w:hAnsi="Arial" w:cs="Arial"/>
          <w:sz w:val="18"/>
          <w:szCs w:val="18"/>
          <w:lang w:val="en-GB"/>
        </w:rPr>
        <w:t>]</w:t>
      </w:r>
      <w:r w:rsidR="00CA7543">
        <w:rPr>
          <w:rFonts w:ascii="Arial" w:hAnsi="Arial" w:cs="Arial"/>
          <w:sz w:val="18"/>
          <w:szCs w:val="18"/>
          <w:lang w:val="en-GB"/>
        </w:rPr>
        <w:t xml:space="preserve">. For applications with actual discrete geometry as surface representation, the 3D coordinates are supplied by </w:t>
      </w:r>
      <w:proofErr w:type="spellStart"/>
      <w:r w:rsidR="00CA7543">
        <w:rPr>
          <w:rFonts w:ascii="Arial" w:hAnsi="Arial" w:cs="Arial"/>
          <w:sz w:val="18"/>
          <w:szCs w:val="18"/>
          <w:lang w:val="en-GB"/>
        </w:rPr>
        <w:t>raycast</w:t>
      </w:r>
      <w:proofErr w:type="spellEnd"/>
      <w:r w:rsidR="00CA7543">
        <w:rPr>
          <w:rFonts w:ascii="Arial" w:hAnsi="Arial" w:cs="Arial"/>
          <w:sz w:val="18"/>
          <w:szCs w:val="18"/>
          <w:lang w:val="en-GB"/>
        </w:rPr>
        <w:t xml:space="preserve">-intersections between the vantage point, the 2D </w:t>
      </w:r>
      <w:r w:rsidR="00BC52E4">
        <w:rPr>
          <w:rFonts w:ascii="Arial" w:hAnsi="Arial" w:cs="Arial"/>
          <w:sz w:val="18"/>
          <w:szCs w:val="18"/>
          <w:lang w:val="en-GB"/>
        </w:rPr>
        <w:t>point coordinate in the camera plane and the triangulated irregular network (TIN).</w:t>
      </w:r>
    </w:p>
    <w:p w14:paraId="206DF560" w14:textId="77777777" w:rsidR="00DF56B4" w:rsidRPr="00D837E4" w:rsidRDefault="00DF56B4" w:rsidP="00376F1C">
      <w:pPr>
        <w:widowControl w:val="0"/>
        <w:tabs>
          <w:tab w:val="left" w:pos="142"/>
        </w:tabs>
        <w:jc w:val="both"/>
        <w:rPr>
          <w:rFonts w:ascii="Arial" w:hAnsi="Arial" w:cs="Arial"/>
          <w:lang w:val="en-GB"/>
        </w:rPr>
      </w:pPr>
      <w:r>
        <w:rPr>
          <w:rFonts w:ascii="Arial" w:hAnsi="Arial" w:cs="Arial"/>
          <w:sz w:val="18"/>
          <w:szCs w:val="18"/>
          <w:lang w:val="en-GB"/>
        </w:rPr>
        <w:tab/>
      </w:r>
      <w:r w:rsidR="00BC52E4">
        <w:rPr>
          <w:rFonts w:ascii="Arial" w:hAnsi="Arial" w:cs="Arial"/>
          <w:sz w:val="18"/>
          <w:szCs w:val="18"/>
          <w:lang w:val="en-GB"/>
        </w:rPr>
        <w:t xml:space="preserve">Modern applications increasingly use a point set representation of the object’s surface as this is directly provided by various 3D object scanning techniques. In these cases, the 3D coordinate computation needs to be adapted as rays cannot be intersected with zero-extent </w:t>
      </w:r>
      <w:del w:id="117" w:author="ms699852" w:date="2017-10-17T10:09:00Z">
        <w:r w:rsidR="00BC52E4" w:rsidDel="0017377F">
          <w:rPr>
            <w:rFonts w:ascii="Arial" w:hAnsi="Arial" w:cs="Arial"/>
            <w:sz w:val="18"/>
            <w:szCs w:val="18"/>
            <w:lang w:val="en-GB"/>
          </w:rPr>
          <w:delText>points.</w:delText>
        </w:r>
        <w:r w:rsidRPr="004F3F30" w:rsidDel="0017377F">
          <w:rPr>
            <w:rFonts w:ascii="Arial" w:hAnsi="Arial" w:cs="Arial"/>
            <w:sz w:val="18"/>
            <w:szCs w:val="18"/>
            <w:highlight w:val="magenta"/>
            <w:lang w:val="en-GB"/>
            <w:rPrChange w:id="118" w:author="Greenich Viper" w:date="2017-09-05T19:46:00Z">
              <w:rPr>
                <w:rFonts w:ascii="Arial" w:hAnsi="Arial" w:cs="Arial"/>
                <w:sz w:val="18"/>
                <w:szCs w:val="18"/>
                <w:highlight w:val="red"/>
                <w:lang w:val="en-GB"/>
              </w:rPr>
            </w:rPrChange>
          </w:rPr>
          <w:delText>[</w:delText>
        </w:r>
      </w:del>
      <w:ins w:id="119" w:author="ms699852" w:date="2017-10-17T10:09:00Z">
        <w:r w:rsidR="0017377F">
          <w:rPr>
            <w:rFonts w:ascii="Arial" w:hAnsi="Arial" w:cs="Arial"/>
            <w:sz w:val="18"/>
            <w:szCs w:val="18"/>
            <w:lang w:val="en-GB"/>
          </w:rPr>
          <w:t>points.</w:t>
        </w:r>
      </w:ins>
      <w:commentRangeStart w:id="120"/>
      <w:del w:id="121" w:author="ms699852" w:date="2017-10-17T21:48:00Z">
        <w:r w:rsidRPr="004F3F30" w:rsidDel="001071CE">
          <w:rPr>
            <w:rFonts w:ascii="Arial" w:hAnsi="Arial" w:cs="Arial"/>
            <w:sz w:val="18"/>
            <w:szCs w:val="18"/>
            <w:highlight w:val="magenta"/>
            <w:lang w:val="en-GB"/>
            <w:rPrChange w:id="122" w:author="Greenich Viper" w:date="2017-09-05T19:46:00Z">
              <w:rPr>
                <w:rFonts w:ascii="Arial" w:hAnsi="Arial" w:cs="Arial"/>
                <w:sz w:val="18"/>
                <w:szCs w:val="18"/>
                <w:highlight w:val="red"/>
                <w:lang w:val="en-GB"/>
              </w:rPr>
            </w:rPrChange>
          </w:rPr>
          <w:delText>VARIATION FOR F-B APPROACHES ON POINT SET/CLOUDS</w:delText>
        </w:r>
        <w:commentRangeEnd w:id="120"/>
        <w:r w:rsidR="0017377F" w:rsidDel="001071CE">
          <w:rPr>
            <w:rStyle w:val="Kommentarzeichen"/>
          </w:rPr>
          <w:commentReference w:id="120"/>
        </w:r>
        <w:r w:rsidRPr="004F3F30" w:rsidDel="001071CE">
          <w:rPr>
            <w:rFonts w:ascii="Arial" w:hAnsi="Arial" w:cs="Arial"/>
            <w:sz w:val="18"/>
            <w:szCs w:val="18"/>
            <w:highlight w:val="magenta"/>
            <w:lang w:val="en-GB"/>
            <w:rPrChange w:id="123" w:author="Greenich Viper" w:date="2017-09-05T19:46:00Z">
              <w:rPr>
                <w:rFonts w:ascii="Arial" w:hAnsi="Arial" w:cs="Arial"/>
                <w:sz w:val="18"/>
                <w:szCs w:val="18"/>
                <w:highlight w:val="red"/>
                <w:lang w:val="en-GB"/>
              </w:rPr>
            </w:rPrChange>
          </w:rPr>
          <w:delText>].</w:delText>
        </w:r>
      </w:del>
    </w:p>
    <w:p w14:paraId="356B1DA5" w14:textId="77777777" w:rsidR="00376F1C" w:rsidDel="001071CE" w:rsidRDefault="00376F1C" w:rsidP="00376F1C">
      <w:pPr>
        <w:widowControl w:val="0"/>
        <w:tabs>
          <w:tab w:val="left" w:pos="142"/>
        </w:tabs>
        <w:jc w:val="both"/>
        <w:rPr>
          <w:del w:id="124" w:author="ms699852" w:date="2017-10-17T21:48:00Z"/>
          <w:rFonts w:ascii="Arial" w:hAnsi="Arial" w:cs="Arial"/>
          <w:lang w:val="en-GB"/>
        </w:rPr>
      </w:pPr>
      <w:del w:id="125" w:author="ms699852" w:date="2017-10-17T21:48:00Z">
        <w:r w:rsidDel="001071CE">
          <w:rPr>
            <w:rFonts w:ascii="Arial" w:hAnsi="Arial" w:cs="Arial"/>
            <w:sz w:val="18"/>
            <w:szCs w:val="18"/>
            <w:lang w:val="en-GB"/>
          </w:rPr>
          <w:tab/>
        </w:r>
        <w:r w:rsidR="00DF56B4" w:rsidRPr="00652D66" w:rsidDel="001071CE">
          <w:rPr>
            <w:rFonts w:ascii="Arial" w:hAnsi="Arial" w:cs="Arial"/>
            <w:sz w:val="18"/>
            <w:szCs w:val="18"/>
            <w:highlight w:val="yellow"/>
            <w:lang w:val="en-GB"/>
          </w:rPr>
          <w:delText>At last, hybrid (i.e. multi-modal) approaches exist that combine several of the above-outlined methods in one</w:delText>
        </w:r>
        <w:r w:rsidRPr="00652D66" w:rsidDel="001071CE">
          <w:rPr>
            <w:rFonts w:ascii="Arial" w:hAnsi="Arial" w:cs="Arial"/>
            <w:sz w:val="18"/>
            <w:szCs w:val="18"/>
            <w:highlight w:val="yellow"/>
            <w:lang w:val="en-GB"/>
          </w:rPr>
          <w:delText>.</w:delText>
        </w:r>
        <w:r w:rsidR="00DF56B4" w:rsidRPr="00652D66" w:rsidDel="001071CE">
          <w:rPr>
            <w:rFonts w:ascii="Arial" w:hAnsi="Arial" w:cs="Arial"/>
            <w:sz w:val="18"/>
            <w:szCs w:val="18"/>
            <w:highlight w:val="yellow"/>
            <w:lang w:val="en-GB"/>
          </w:rPr>
          <w:delText xml:space="preserve"> One example is mutual correspondence, which combines the mutual information maximisation and point re-projection distance minimisation in a weighted manner [</w:delText>
        </w:r>
        <w:r w:rsidR="00DB0B24" w:rsidRPr="00DB0B24" w:rsidDel="001071CE">
          <w:rPr>
            <w:rFonts w:ascii="Arial" w:hAnsi="Arial" w:cs="Arial"/>
            <w:sz w:val="18"/>
            <w:szCs w:val="18"/>
            <w:highlight w:val="yellow"/>
            <w:lang w:val="en-GB"/>
          </w:rPr>
          <w:delText>Sottile2010</w:delText>
        </w:r>
        <w:r w:rsidR="00DF56B4" w:rsidRPr="00652D66" w:rsidDel="001071CE">
          <w:rPr>
            <w:rFonts w:ascii="Arial" w:hAnsi="Arial" w:cs="Arial"/>
            <w:sz w:val="18"/>
            <w:szCs w:val="18"/>
            <w:highlight w:val="yellow"/>
            <w:lang w:val="en-GB"/>
          </w:rPr>
          <w:delText>].</w:delText>
        </w:r>
      </w:del>
    </w:p>
    <w:p w14:paraId="695D1E80" w14:textId="77777777" w:rsidR="00DD02B1" w:rsidRDefault="00BC52E4" w:rsidP="00BC52E4">
      <w:pPr>
        <w:widowControl w:val="0"/>
        <w:tabs>
          <w:tab w:val="left" w:pos="142"/>
        </w:tabs>
        <w:rPr>
          <w:rFonts w:ascii="Arial" w:hAnsi="Arial" w:cs="Arial"/>
          <w:color w:val="000000"/>
          <w:sz w:val="18"/>
          <w:szCs w:val="18"/>
          <w:lang w:val="en-US"/>
        </w:rPr>
      </w:pPr>
      <w:r>
        <w:rPr>
          <w:rFonts w:ascii="Arial" w:hAnsi="Arial" w:cs="Arial"/>
          <w:sz w:val="18"/>
          <w:szCs w:val="18"/>
          <w:lang w:val="en-GB"/>
        </w:rPr>
        <w:tab/>
        <w:t>The remainder of this article focuses on feature-based registration as currently predominant concept on mobile devices due to its simple implementation, easy adaptability, generic applicability (e.g. in contrast to horizon alignment) and the achievable performance on even low-power devices.</w:t>
      </w:r>
      <w:r w:rsidR="00DD02B1" w:rsidRPr="00DD02B1">
        <w:rPr>
          <w:rFonts w:ascii="Arial" w:hAnsi="Arial" w:cs="Arial"/>
          <w:color w:val="000000"/>
          <w:sz w:val="18"/>
          <w:szCs w:val="18"/>
          <w:lang w:val="en-US"/>
        </w:rPr>
        <w:t xml:space="preserve"> </w:t>
      </w:r>
    </w:p>
    <w:p w14:paraId="3468135B" w14:textId="77777777" w:rsidR="00DD02B1" w:rsidRDefault="00DD02B1" w:rsidP="00BC52E4">
      <w:pPr>
        <w:widowControl w:val="0"/>
        <w:tabs>
          <w:tab w:val="left" w:pos="142"/>
        </w:tabs>
        <w:rPr>
          <w:rFonts w:ascii="Arial" w:hAnsi="Arial" w:cs="Arial"/>
          <w:color w:val="000000"/>
          <w:sz w:val="18"/>
          <w:szCs w:val="18"/>
          <w:lang w:val="en-US"/>
        </w:rPr>
      </w:pPr>
    </w:p>
    <w:p w14:paraId="17BB5165" w14:textId="3FBD66B6" w:rsidR="00CE6AD1" w:rsidRDefault="00DD02B1" w:rsidP="00BC52E4">
      <w:pPr>
        <w:widowControl w:val="0"/>
        <w:tabs>
          <w:tab w:val="left" w:pos="142"/>
        </w:tabs>
        <w:rPr>
          <w:rFonts w:ascii="Arial" w:hAnsi="Arial" w:cs="Arial"/>
          <w:color w:val="000000"/>
          <w:sz w:val="18"/>
          <w:szCs w:val="18"/>
        </w:rPr>
      </w:pPr>
      <w:del w:id="126" w:author="ms699852" w:date="2017-10-19T12:51:00Z">
        <w:r w:rsidDel="00F170F3">
          <w:rPr>
            <w:rFonts w:ascii="Arial" w:hAnsi="Arial" w:cs="Arial"/>
            <w:color w:val="000000"/>
            <w:sz w:val="18"/>
            <w:szCs w:val="18"/>
          </w:rPr>
          <w:fldChar w:fldCharType="begin"/>
        </w:r>
        <w:r w:rsidRPr="00DD02B1" w:rsidDel="00F170F3">
          <w:rPr>
            <w:rFonts w:ascii="Arial" w:hAnsi="Arial" w:cs="Arial"/>
            <w:color w:val="000000"/>
            <w:sz w:val="18"/>
            <w:szCs w:val="18"/>
            <w:lang w:val="en-US"/>
          </w:rPr>
          <w:delInstrText xml:space="preserve"> INCLUDEPICTURE "https://lh6.googleusercontent.com/FSMgRpUFlrP-O0y6793X8mbBPFUjcGp4UeaQbdWbFNxzAdX2cBNFRU96GAd29jDyywjz87qQ32bg_M776kWz-0zAq-E7uFNnIb7LCkSNQpML73CO5OVSukZewOWy32R5xkxEU2R7YSuhjMLg7Q" \* MERGEFORMATINET </w:delInstrText>
        </w:r>
        <w:r w:rsidDel="00F170F3">
          <w:rPr>
            <w:rFonts w:ascii="Arial" w:hAnsi="Arial" w:cs="Arial"/>
            <w:color w:val="000000"/>
            <w:sz w:val="18"/>
            <w:szCs w:val="18"/>
          </w:rPr>
          <w:fldChar w:fldCharType="separate"/>
        </w:r>
        <w:r w:rsidR="000E3376" w:rsidDel="00F170F3">
          <w:rPr>
            <w:rFonts w:ascii="Arial" w:hAnsi="Arial" w:cs="Arial"/>
            <w:color w:val="000000"/>
            <w:sz w:val="18"/>
            <w:szCs w:val="18"/>
          </w:rPr>
          <w:fldChar w:fldCharType="begin"/>
        </w:r>
        <w:r w:rsidR="000E3376" w:rsidDel="00F170F3">
          <w:rPr>
            <w:rFonts w:ascii="Arial" w:hAnsi="Arial" w:cs="Arial"/>
            <w:color w:val="000000"/>
            <w:sz w:val="18"/>
            <w:szCs w:val="18"/>
          </w:rPr>
          <w:delInstrText xml:space="preserve"> INCLUDEPICTURE  "https://lh6.googleusercontent.com/FSMgRpUFlrP-O0y6793X8mbBPFUjcGp4UeaQbdWbFNxzAdX2cBNFRU96GAd29jDyywjz87qQ32bg_M776kWz-0zAq-E7uFNnIb7LCkSNQpML73CO5OVSukZewOWy32R5xkxEU2R7YSuhjMLg7Q" \* MERGEFORMATINET </w:delInstrText>
        </w:r>
        <w:r w:rsidR="000E3376" w:rsidDel="00F170F3">
          <w:rPr>
            <w:rFonts w:ascii="Arial" w:hAnsi="Arial" w:cs="Arial"/>
            <w:color w:val="000000"/>
            <w:sz w:val="18"/>
            <w:szCs w:val="18"/>
          </w:rPr>
          <w:fldChar w:fldCharType="separate"/>
        </w:r>
        <w:r w:rsidR="00FE4599" w:rsidDel="00F170F3">
          <w:rPr>
            <w:rFonts w:ascii="Arial" w:hAnsi="Arial" w:cs="Arial"/>
            <w:color w:val="000000"/>
            <w:sz w:val="18"/>
            <w:szCs w:val="18"/>
          </w:rPr>
          <w:pict w14:anchorId="6CFE2D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333.7pt;height:150.25pt">
              <v:imagedata r:id="rId11" r:href="rId12"/>
            </v:shape>
          </w:pict>
        </w:r>
        <w:r w:rsidR="000E3376" w:rsidDel="00F170F3">
          <w:rPr>
            <w:rFonts w:ascii="Arial" w:hAnsi="Arial" w:cs="Arial"/>
            <w:color w:val="000000"/>
            <w:sz w:val="18"/>
            <w:szCs w:val="18"/>
          </w:rPr>
          <w:fldChar w:fldCharType="end"/>
        </w:r>
        <w:r w:rsidDel="00F170F3">
          <w:rPr>
            <w:rFonts w:ascii="Arial" w:hAnsi="Arial" w:cs="Arial"/>
            <w:color w:val="000000"/>
            <w:sz w:val="18"/>
            <w:szCs w:val="18"/>
          </w:rPr>
          <w:fldChar w:fldCharType="end"/>
        </w:r>
      </w:del>
      <w:ins w:id="127" w:author="ms699852" w:date="2017-10-19T12:51:00Z">
        <w:r w:rsidR="00F170F3">
          <w:rPr>
            <w:rFonts w:ascii="Arial" w:hAnsi="Arial" w:cs="Arial"/>
            <w:noProof/>
            <w:color w:val="000000"/>
            <w:sz w:val="18"/>
            <w:szCs w:val="18"/>
          </w:rPr>
          <w:drawing>
            <wp:inline distT="0" distB="0" distL="0" distR="0" wp14:anchorId="74EAA17E" wp14:editId="5349DBC8">
              <wp:extent cx="4247515" cy="1911098"/>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tretch>
                        <a:fillRect/>
                      </a:stretch>
                    </pic:blipFill>
                    <pic:spPr bwMode="auto">
                      <a:xfrm>
                        <a:off x="0" y="0"/>
                        <a:ext cx="4247515" cy="1911098"/>
                      </a:xfrm>
                      <a:prstGeom prst="rect">
                        <a:avLst/>
                      </a:prstGeom>
                      <a:noFill/>
                    </pic:spPr>
                  </pic:pic>
                </a:graphicData>
              </a:graphic>
            </wp:inline>
          </w:drawing>
        </w:r>
      </w:ins>
    </w:p>
    <w:p w14:paraId="082E402C" w14:textId="77777777" w:rsidR="003A2112" w:rsidRPr="006F39B1" w:rsidDel="005D2D7B" w:rsidRDefault="004F3F30">
      <w:pPr>
        <w:widowControl w:val="0"/>
        <w:spacing w:before="120"/>
        <w:rPr>
          <w:del w:id="128" w:author="ms699852" w:date="2017-10-17T11:20:00Z"/>
          <w:rFonts w:ascii="Arial" w:hAnsi="Arial" w:cs="Arial"/>
          <w:lang w:val="en-US"/>
        </w:rPr>
        <w:pPrChange w:id="129" w:author="ms699852" w:date="2017-10-17T11:20:00Z">
          <w:pPr>
            <w:widowControl w:val="0"/>
          </w:pPr>
        </w:pPrChange>
      </w:pPr>
      <w:r w:rsidRPr="005D2D7B">
        <w:rPr>
          <w:rFonts w:ascii="Arial" w:hAnsi="Arial" w:cs="Arial"/>
          <w:b/>
          <w:bCs/>
          <w:sz w:val="18"/>
          <w:szCs w:val="18"/>
          <w:lang w:val="en-US"/>
          <w:rPrChange w:id="130" w:author="ms699852" w:date="2017-10-17T11:20:00Z">
            <w:rPr>
              <w:rFonts w:ascii="Arial" w:hAnsi="Arial" w:cs="Arial"/>
              <w:b/>
              <w:bCs/>
              <w:sz w:val="18"/>
              <w:szCs w:val="18"/>
              <w:highlight w:val="magenta"/>
              <w:lang w:val="en-US"/>
            </w:rPr>
          </w:rPrChange>
        </w:rPr>
        <w:t>Fig</w:t>
      </w:r>
      <w:r w:rsidR="003A2112" w:rsidRPr="005D2D7B">
        <w:rPr>
          <w:rFonts w:ascii="Arial" w:hAnsi="Arial" w:cs="Arial"/>
          <w:b/>
          <w:bCs/>
          <w:sz w:val="18"/>
          <w:szCs w:val="18"/>
          <w:lang w:val="en-US"/>
          <w:rPrChange w:id="131" w:author="ms699852" w:date="2017-10-17T11:20:00Z">
            <w:rPr>
              <w:rFonts w:ascii="Arial" w:hAnsi="Arial" w:cs="Arial"/>
              <w:b/>
              <w:bCs/>
              <w:sz w:val="18"/>
              <w:szCs w:val="18"/>
              <w:highlight w:val="magenta"/>
              <w:lang w:val="en-US"/>
            </w:rPr>
          </w:rPrChange>
        </w:rPr>
        <w:t xml:space="preserve">. </w:t>
      </w:r>
      <w:r w:rsidR="00295F10" w:rsidRPr="005D2D7B">
        <w:rPr>
          <w:rFonts w:ascii="Arial" w:hAnsi="Arial" w:cs="Arial"/>
          <w:b/>
          <w:bCs/>
          <w:sz w:val="18"/>
          <w:szCs w:val="18"/>
          <w:lang w:val="en-US"/>
          <w:rPrChange w:id="132" w:author="ms699852" w:date="2017-10-17T11:20:00Z">
            <w:rPr>
              <w:rFonts w:ascii="Arial" w:hAnsi="Arial" w:cs="Arial"/>
              <w:b/>
              <w:bCs/>
              <w:sz w:val="18"/>
              <w:szCs w:val="18"/>
              <w:highlight w:val="magenta"/>
              <w:lang w:val="en-US"/>
            </w:rPr>
          </w:rPrChange>
        </w:rPr>
        <w:t>1</w:t>
      </w:r>
      <w:r w:rsidR="003A2112" w:rsidRPr="005D2D7B">
        <w:rPr>
          <w:rFonts w:ascii="Arial" w:hAnsi="Arial" w:cs="Arial"/>
          <w:b/>
          <w:bCs/>
          <w:sz w:val="18"/>
          <w:szCs w:val="18"/>
          <w:lang w:val="en-US"/>
          <w:rPrChange w:id="133" w:author="ms699852" w:date="2017-10-17T11:20:00Z">
            <w:rPr>
              <w:rFonts w:ascii="Arial" w:hAnsi="Arial" w:cs="Arial"/>
              <w:b/>
              <w:bCs/>
              <w:sz w:val="18"/>
              <w:szCs w:val="18"/>
              <w:highlight w:val="magenta"/>
              <w:lang w:val="en-US"/>
            </w:rPr>
          </w:rPrChange>
        </w:rPr>
        <w:t>.</w:t>
      </w:r>
      <w:r w:rsidR="003A2112" w:rsidRPr="005D2D7B">
        <w:rPr>
          <w:rFonts w:ascii="Arial" w:hAnsi="Arial" w:cs="Arial"/>
          <w:sz w:val="18"/>
          <w:szCs w:val="18"/>
          <w:lang w:val="en-US"/>
          <w:rPrChange w:id="134" w:author="ms699852" w:date="2017-10-17T11:20:00Z">
            <w:rPr>
              <w:rFonts w:ascii="Arial" w:hAnsi="Arial" w:cs="Arial"/>
              <w:sz w:val="18"/>
              <w:szCs w:val="18"/>
              <w:highlight w:val="magenta"/>
              <w:lang w:val="en-US"/>
            </w:rPr>
          </w:rPrChange>
        </w:rPr>
        <w:t xml:space="preserve"> </w:t>
      </w:r>
      <w:r w:rsidR="00295F10" w:rsidRPr="006F39B1">
        <w:rPr>
          <w:rFonts w:ascii="Arial" w:hAnsi="Arial" w:cs="Arial"/>
          <w:sz w:val="18"/>
          <w:szCs w:val="18"/>
          <w:lang w:val="en-GB"/>
        </w:rPr>
        <w:t>Main workflow for feature-based, mobile sensor-assisted image-to-geometry registration</w:t>
      </w:r>
      <w:ins w:id="135" w:author=" " w:date="2017-10-16T11:14:00Z">
        <w:r w:rsidR="00E34FE1">
          <w:rPr>
            <w:rFonts w:ascii="Arial" w:hAnsi="Arial" w:cs="Arial"/>
            <w:sz w:val="18"/>
            <w:szCs w:val="18"/>
            <w:lang w:val="en-GB"/>
          </w:rPr>
          <w:t>.</w:t>
        </w:r>
      </w:ins>
    </w:p>
    <w:p w14:paraId="71609F77" w14:textId="77777777" w:rsidR="003A2112" w:rsidRPr="006F39B1" w:rsidRDefault="003A2112">
      <w:pPr>
        <w:widowControl w:val="0"/>
        <w:spacing w:before="120"/>
        <w:rPr>
          <w:rFonts w:ascii="Arial" w:hAnsi="Arial" w:cs="Arial"/>
          <w:lang w:val="en-US"/>
        </w:rPr>
        <w:pPrChange w:id="136" w:author="ms699852" w:date="2017-10-17T11:20:00Z">
          <w:pPr>
            <w:widowControl w:val="0"/>
            <w:tabs>
              <w:tab w:val="left" w:pos="142"/>
            </w:tabs>
          </w:pPr>
        </w:pPrChange>
      </w:pPr>
    </w:p>
    <w:p w14:paraId="22D27D03" w14:textId="77777777" w:rsidR="00BC52E4" w:rsidRPr="006F39B1" w:rsidRDefault="00BC52E4">
      <w:pPr>
        <w:widowControl w:val="0"/>
        <w:rPr>
          <w:rFonts w:ascii="Arial" w:hAnsi="Arial" w:cs="Arial"/>
          <w:lang w:val="en-US"/>
        </w:rPr>
      </w:pPr>
    </w:p>
    <w:p w14:paraId="00129B69" w14:textId="77777777" w:rsidR="00376F1C" w:rsidRDefault="00376F1C" w:rsidP="00376F1C">
      <w:pPr>
        <w:widowControl w:val="0"/>
        <w:tabs>
          <w:tab w:val="left" w:pos="284"/>
        </w:tabs>
        <w:jc w:val="both"/>
        <w:rPr>
          <w:rFonts w:ascii="Arial" w:hAnsi="Arial" w:cs="Arial"/>
          <w:sz w:val="18"/>
          <w:szCs w:val="18"/>
          <w:lang w:val="en-US"/>
        </w:rPr>
      </w:pPr>
      <w:r>
        <w:rPr>
          <w:rFonts w:ascii="Arial" w:hAnsi="Arial" w:cs="Arial"/>
          <w:b/>
          <w:bCs/>
          <w:lang w:val="en-US"/>
        </w:rPr>
        <w:t>3</w:t>
      </w:r>
      <w:r>
        <w:rPr>
          <w:rFonts w:ascii="Arial" w:hAnsi="Arial" w:cs="Arial"/>
          <w:b/>
          <w:bCs/>
          <w:lang w:val="en-US"/>
        </w:rPr>
        <w:tab/>
        <w:t>Challenges</w:t>
      </w:r>
    </w:p>
    <w:p w14:paraId="64E0AAEA" w14:textId="77777777" w:rsidR="00376F1C" w:rsidRDefault="00376F1C" w:rsidP="00376F1C">
      <w:pPr>
        <w:widowControl w:val="0"/>
        <w:jc w:val="both"/>
        <w:rPr>
          <w:rFonts w:ascii="Arial" w:hAnsi="Arial" w:cs="Arial"/>
          <w:sz w:val="18"/>
          <w:szCs w:val="18"/>
          <w:lang w:val="en-US"/>
        </w:rPr>
      </w:pPr>
    </w:p>
    <w:p w14:paraId="1A09AD73" w14:textId="77777777" w:rsidR="00DD02B1" w:rsidDel="00764418" w:rsidRDefault="0041167C" w:rsidP="00376F1C">
      <w:pPr>
        <w:widowControl w:val="0"/>
        <w:jc w:val="both"/>
        <w:rPr>
          <w:del w:id="137" w:author="ms699852" w:date="2017-10-17T11:20:00Z"/>
          <w:rFonts w:ascii="Arial" w:hAnsi="Arial" w:cs="Arial"/>
          <w:sz w:val="18"/>
          <w:szCs w:val="18"/>
          <w:lang w:val="en-US"/>
        </w:rPr>
      </w:pPr>
      <w:r>
        <w:rPr>
          <w:rFonts w:ascii="Arial" w:hAnsi="Arial" w:cs="Arial"/>
          <w:sz w:val="18"/>
          <w:szCs w:val="18"/>
          <w:lang w:val="en-US"/>
        </w:rPr>
        <w:t>Despite being tested on synthetic- as well as domain-specific case studies (e.g</w:t>
      </w:r>
      <w:r w:rsidR="00D765D4">
        <w:rPr>
          <w:rFonts w:ascii="Arial" w:hAnsi="Arial" w:cs="Arial"/>
          <w:sz w:val="18"/>
          <w:szCs w:val="18"/>
          <w:lang w:val="en-US"/>
        </w:rPr>
        <w:t>. cultural heritage, hydrology, geology</w:t>
      </w:r>
      <w:r>
        <w:rPr>
          <w:rFonts w:ascii="Arial" w:hAnsi="Arial" w:cs="Arial"/>
          <w:sz w:val="18"/>
          <w:szCs w:val="18"/>
          <w:lang w:val="en-US"/>
        </w:rPr>
        <w:t xml:space="preserve">) in past years, the available methods, </w:t>
      </w:r>
      <w:proofErr w:type="gramStart"/>
      <w:r>
        <w:rPr>
          <w:rFonts w:ascii="Arial" w:hAnsi="Arial" w:cs="Arial"/>
          <w:sz w:val="18"/>
          <w:szCs w:val="18"/>
          <w:lang w:val="en-US"/>
        </w:rPr>
        <w:t>in particular feature-based</w:t>
      </w:r>
      <w:proofErr w:type="gramEnd"/>
      <w:r>
        <w:rPr>
          <w:rFonts w:ascii="Arial" w:hAnsi="Arial" w:cs="Arial"/>
          <w:sz w:val="18"/>
          <w:szCs w:val="18"/>
          <w:lang w:val="en-US"/>
        </w:rPr>
        <w:t xml:space="preserve"> registration, are still far away from being fully-automatic. Applying the </w:t>
      </w:r>
      <w:r w:rsidR="00652D66">
        <w:rPr>
          <w:rFonts w:ascii="Arial" w:hAnsi="Arial" w:cs="Arial"/>
          <w:sz w:val="18"/>
          <w:szCs w:val="18"/>
          <w:lang w:val="en-US"/>
        </w:rPr>
        <w:t>previous</w:t>
      </w:r>
      <w:r>
        <w:rPr>
          <w:rFonts w:ascii="Arial" w:hAnsi="Arial" w:cs="Arial"/>
          <w:sz w:val="18"/>
          <w:szCs w:val="18"/>
          <w:lang w:val="en-US"/>
        </w:rPr>
        <w:t xml:space="preserve"> concepts still presents distinct challenges in real-world scenarios</w:t>
      </w:r>
      <w:r w:rsidR="0050260A">
        <w:rPr>
          <w:rFonts w:ascii="Arial" w:hAnsi="Arial" w:cs="Arial"/>
          <w:sz w:val="18"/>
          <w:szCs w:val="18"/>
          <w:lang w:val="en-US"/>
        </w:rPr>
        <w:t xml:space="preserve"> and </w:t>
      </w:r>
      <w:r w:rsidR="00652D66">
        <w:rPr>
          <w:rFonts w:ascii="Arial" w:hAnsi="Arial" w:cs="Arial"/>
          <w:sz w:val="18"/>
          <w:szCs w:val="18"/>
          <w:lang w:val="en-US"/>
        </w:rPr>
        <w:t>for mobile device platforms</w:t>
      </w:r>
      <w:r>
        <w:rPr>
          <w:rFonts w:ascii="Arial" w:hAnsi="Arial" w:cs="Arial"/>
          <w:sz w:val="18"/>
          <w:szCs w:val="18"/>
          <w:lang w:val="en-US"/>
        </w:rPr>
        <w:t>, which are discussed in this section</w:t>
      </w:r>
      <w:r w:rsidR="0050260A">
        <w:rPr>
          <w:rFonts w:ascii="Arial" w:hAnsi="Arial" w:cs="Arial"/>
          <w:sz w:val="18"/>
          <w:szCs w:val="18"/>
          <w:lang w:val="en-US"/>
        </w:rPr>
        <w:t>.</w:t>
      </w:r>
    </w:p>
    <w:p w14:paraId="004FDF1C" w14:textId="77777777" w:rsidR="00764418" w:rsidRDefault="00764418" w:rsidP="00376F1C">
      <w:pPr>
        <w:widowControl w:val="0"/>
        <w:jc w:val="both"/>
        <w:rPr>
          <w:ins w:id="138" w:author="ms699852" w:date="2017-10-17T21:21:00Z"/>
          <w:rFonts w:ascii="Arial" w:hAnsi="Arial" w:cs="Arial"/>
          <w:sz w:val="18"/>
          <w:szCs w:val="18"/>
          <w:lang w:val="en-US"/>
        </w:rPr>
      </w:pPr>
    </w:p>
    <w:p w14:paraId="132EEFD8" w14:textId="77777777" w:rsidR="00764418" w:rsidRDefault="00764418" w:rsidP="00376F1C">
      <w:pPr>
        <w:widowControl w:val="0"/>
        <w:jc w:val="both"/>
        <w:rPr>
          <w:ins w:id="139" w:author="ms699852" w:date="2017-10-17T21:21:00Z"/>
          <w:rFonts w:ascii="Arial" w:hAnsi="Arial" w:cs="Arial"/>
          <w:sz w:val="18"/>
          <w:szCs w:val="18"/>
          <w:lang w:val="en-US"/>
        </w:rPr>
      </w:pPr>
    </w:p>
    <w:p w14:paraId="0AB3ED91" w14:textId="11EE67FC" w:rsidR="00764418" w:rsidRDefault="00764418" w:rsidP="00764418">
      <w:pPr>
        <w:widowControl w:val="0"/>
        <w:jc w:val="both"/>
        <w:rPr>
          <w:ins w:id="140" w:author="ms699852" w:date="2017-10-19T13:57:00Z"/>
          <w:rFonts w:ascii="Arial" w:hAnsi="Arial" w:cs="Arial"/>
          <w:sz w:val="18"/>
          <w:szCs w:val="18"/>
          <w:lang w:val="en-US"/>
        </w:rPr>
      </w:pPr>
      <w:ins w:id="141" w:author="ms699852" w:date="2017-10-17T21:21:00Z">
        <w:r w:rsidRPr="001071CE">
          <w:rPr>
            <w:rFonts w:ascii="Arial" w:hAnsi="Arial" w:cs="Arial"/>
            <w:sz w:val="18"/>
            <w:szCs w:val="18"/>
            <w:lang w:val="en-US"/>
          </w:rPr>
          <w:lastRenderedPageBreak/>
          <w:t xml:space="preserve">3.1 </w:t>
        </w:r>
        <w:r w:rsidRPr="001071CE">
          <w:rPr>
            <w:rFonts w:ascii="Arial" w:hAnsi="Arial" w:cs="Arial"/>
            <w:sz w:val="18"/>
            <w:szCs w:val="18"/>
            <w:lang w:val="en-US"/>
            <w:rPrChange w:id="142" w:author="ms699852" w:date="2017-10-17T21:54:00Z">
              <w:rPr>
                <w:rFonts w:ascii="Arial" w:hAnsi="Arial" w:cs="Arial"/>
                <w:sz w:val="18"/>
                <w:szCs w:val="18"/>
                <w:highlight w:val="green"/>
                <w:lang w:val="en-US"/>
              </w:rPr>
            </w:rPrChange>
          </w:rPr>
          <w:t>Device Variability</w:t>
        </w:r>
      </w:ins>
    </w:p>
    <w:p w14:paraId="0217F38F" w14:textId="6BE77396" w:rsidR="00792254" w:rsidRDefault="00792254" w:rsidP="00764418">
      <w:pPr>
        <w:widowControl w:val="0"/>
        <w:jc w:val="both"/>
        <w:rPr>
          <w:ins w:id="143" w:author="ms699852" w:date="2017-10-19T13:57:00Z"/>
          <w:rFonts w:ascii="Arial" w:hAnsi="Arial" w:cs="Arial"/>
          <w:sz w:val="18"/>
          <w:szCs w:val="18"/>
          <w:lang w:val="en-US"/>
        </w:rPr>
      </w:pPr>
    </w:p>
    <w:p w14:paraId="583A208D" w14:textId="471A798D" w:rsidR="00764418" w:rsidRPr="001071CE" w:rsidRDefault="00792254" w:rsidP="00792254">
      <w:pPr>
        <w:widowControl w:val="0"/>
        <w:jc w:val="both"/>
        <w:rPr>
          <w:ins w:id="144" w:author="ms699852" w:date="2017-10-17T21:21:00Z"/>
          <w:rFonts w:ascii="Arial" w:hAnsi="Arial" w:cs="Arial"/>
          <w:color w:val="000000"/>
          <w:sz w:val="18"/>
          <w:szCs w:val="18"/>
          <w:lang w:val="en-GB"/>
          <w:rPrChange w:id="145" w:author="ms699852" w:date="2017-10-17T21:55:00Z">
            <w:rPr>
              <w:ins w:id="146" w:author="ms699852" w:date="2017-10-17T21:21:00Z"/>
              <w:rFonts w:ascii="Arial" w:hAnsi="Arial" w:cs="Arial"/>
              <w:sz w:val="18"/>
              <w:szCs w:val="18"/>
              <w:lang w:val="en-GB"/>
            </w:rPr>
          </w:rPrChange>
        </w:rPr>
        <w:pPrChange w:id="147" w:author="ms699852" w:date="2017-10-19T14:09:00Z">
          <w:pPr>
            <w:widowControl w:val="0"/>
            <w:tabs>
              <w:tab w:val="left" w:pos="142"/>
            </w:tabs>
            <w:jc w:val="both"/>
          </w:pPr>
        </w:pPrChange>
      </w:pPr>
      <w:ins w:id="148" w:author="ms699852" w:date="2017-10-19T13:58:00Z">
        <w:r>
          <w:rPr>
            <w:rFonts w:ascii="Arial" w:hAnsi="Arial" w:cs="Arial"/>
            <w:sz w:val="18"/>
            <w:szCs w:val="18"/>
            <w:lang w:val="en-US"/>
          </w:rPr>
          <w:t xml:space="preserve">Android by itself is a very open to use operation system and enables many manufactures the development of smartphones using a wide-spread operation system. </w:t>
        </w:r>
      </w:ins>
      <w:ins w:id="149" w:author="ms699852" w:date="2017-10-19T13:59:00Z">
        <w:r>
          <w:rPr>
            <w:rFonts w:ascii="Arial" w:hAnsi="Arial" w:cs="Arial"/>
            <w:sz w:val="18"/>
            <w:szCs w:val="18"/>
            <w:lang w:val="en-US"/>
          </w:rPr>
          <w:t xml:space="preserve">Nevertheless, a high variability of smartphones leads to various </w:t>
        </w:r>
      </w:ins>
      <w:ins w:id="150" w:author="ms699852" w:date="2017-10-19T14:00:00Z">
        <w:r>
          <w:rPr>
            <w:rFonts w:ascii="Arial" w:hAnsi="Arial" w:cs="Arial"/>
            <w:sz w:val="18"/>
            <w:szCs w:val="18"/>
            <w:lang w:val="en-US"/>
          </w:rPr>
          <w:t xml:space="preserve">types of </w:t>
        </w:r>
      </w:ins>
      <w:ins w:id="151" w:author="ms699852" w:date="2017-10-19T13:59:00Z">
        <w:r>
          <w:rPr>
            <w:rFonts w:ascii="Arial" w:hAnsi="Arial" w:cs="Arial"/>
            <w:sz w:val="18"/>
            <w:szCs w:val="18"/>
            <w:lang w:val="en-US"/>
          </w:rPr>
          <w:t xml:space="preserve">inbuilt sensors, cameras and processing units. </w:t>
        </w:r>
      </w:ins>
      <w:ins w:id="152" w:author="ms699852" w:date="2017-10-19T14:01:00Z">
        <w:r>
          <w:rPr>
            <w:rFonts w:ascii="Arial" w:hAnsi="Arial" w:cs="Arial"/>
            <w:sz w:val="18"/>
            <w:szCs w:val="18"/>
            <w:lang w:val="en-US"/>
          </w:rPr>
          <w:t>All kinds of sensors (especially the main camera)</w:t>
        </w:r>
      </w:ins>
      <w:ins w:id="153" w:author="ms699852" w:date="2017-10-19T14:00:00Z">
        <w:r>
          <w:rPr>
            <w:rFonts w:ascii="Arial" w:hAnsi="Arial" w:cs="Arial"/>
            <w:sz w:val="18"/>
            <w:szCs w:val="18"/>
            <w:lang w:val="en-US"/>
          </w:rPr>
          <w:t xml:space="preserve"> vary strongly in their qualities depending </w:t>
        </w:r>
      </w:ins>
      <w:ins w:id="154" w:author="ms699852" w:date="2017-10-19T14:11:00Z">
        <w:r w:rsidR="00880C73">
          <w:rPr>
            <w:rFonts w:ascii="Arial" w:hAnsi="Arial" w:cs="Arial"/>
            <w:sz w:val="18"/>
            <w:szCs w:val="18"/>
            <w:lang w:val="en-US"/>
          </w:rPr>
          <w:t>(</w:t>
        </w:r>
      </w:ins>
      <w:ins w:id="155" w:author="ms699852" w:date="2017-10-19T14:00:00Z">
        <w:r>
          <w:rPr>
            <w:rFonts w:ascii="Arial" w:hAnsi="Arial" w:cs="Arial"/>
            <w:sz w:val="18"/>
            <w:szCs w:val="18"/>
            <w:lang w:val="en-US"/>
          </w:rPr>
          <w:t>lo</w:t>
        </w:r>
        <w:r w:rsidR="00880C73">
          <w:rPr>
            <w:rFonts w:ascii="Arial" w:hAnsi="Arial" w:cs="Arial"/>
            <w:sz w:val="18"/>
            <w:szCs w:val="18"/>
            <w:lang w:val="en-US"/>
          </w:rPr>
          <w:t>w-cost versus</w:t>
        </w:r>
        <w:r>
          <w:rPr>
            <w:rFonts w:ascii="Arial" w:hAnsi="Arial" w:cs="Arial"/>
            <w:sz w:val="18"/>
            <w:szCs w:val="18"/>
            <w:lang w:val="en-US"/>
          </w:rPr>
          <w:t xml:space="preserve"> flagship </w:t>
        </w:r>
      </w:ins>
      <w:ins w:id="156" w:author="ms699852" w:date="2017-10-19T14:02:00Z">
        <w:r>
          <w:rPr>
            <w:rFonts w:ascii="Arial" w:hAnsi="Arial" w:cs="Arial"/>
            <w:sz w:val="18"/>
            <w:szCs w:val="18"/>
            <w:lang w:val="en-US"/>
          </w:rPr>
          <w:t>phone</w:t>
        </w:r>
      </w:ins>
      <w:ins w:id="157" w:author="ms699852" w:date="2017-10-19T14:11:00Z">
        <w:r w:rsidR="00880C73">
          <w:rPr>
            <w:rFonts w:ascii="Arial" w:hAnsi="Arial" w:cs="Arial"/>
            <w:sz w:val="18"/>
            <w:szCs w:val="18"/>
            <w:lang w:val="en-US"/>
          </w:rPr>
          <w:t>)</w:t>
        </w:r>
      </w:ins>
      <w:ins w:id="158" w:author="ms699852" w:date="2017-10-19T14:00:00Z">
        <w:r>
          <w:rPr>
            <w:rFonts w:ascii="Arial" w:hAnsi="Arial" w:cs="Arial"/>
            <w:sz w:val="18"/>
            <w:szCs w:val="18"/>
            <w:lang w:val="en-US"/>
          </w:rPr>
          <w:t>.</w:t>
        </w:r>
      </w:ins>
      <w:ins w:id="159" w:author="ms699852" w:date="2017-10-19T14:02:00Z">
        <w:r>
          <w:rPr>
            <w:rFonts w:ascii="Arial" w:hAnsi="Arial" w:cs="Arial"/>
            <w:sz w:val="18"/>
            <w:szCs w:val="18"/>
            <w:lang w:val="en-US"/>
          </w:rPr>
          <w:t xml:space="preserve"> These are </w:t>
        </w:r>
      </w:ins>
      <w:ins w:id="160" w:author="ms699852" w:date="2017-10-19T14:03:00Z">
        <w:r>
          <w:rPr>
            <w:rFonts w:ascii="Arial" w:hAnsi="Arial" w:cs="Arial"/>
            <w:sz w:val="18"/>
            <w:szCs w:val="18"/>
            <w:lang w:val="en-US"/>
          </w:rPr>
          <w:t>essential</w:t>
        </w:r>
      </w:ins>
      <w:ins w:id="161" w:author="ms699852" w:date="2017-10-19T14:11:00Z">
        <w:r w:rsidR="00880C73">
          <w:rPr>
            <w:rFonts w:ascii="Arial" w:hAnsi="Arial" w:cs="Arial"/>
            <w:sz w:val="18"/>
            <w:szCs w:val="18"/>
            <w:lang w:val="en-US"/>
          </w:rPr>
          <w:t>ly</w:t>
        </w:r>
      </w:ins>
      <w:ins w:id="162" w:author="ms699852" w:date="2017-10-19T14:03:00Z">
        <w:r>
          <w:rPr>
            <w:rFonts w:ascii="Arial" w:hAnsi="Arial" w:cs="Arial"/>
            <w:sz w:val="18"/>
            <w:szCs w:val="18"/>
            <w:lang w:val="en-US"/>
          </w:rPr>
          <w:t xml:space="preserve"> complicating factors for p</w:t>
        </w:r>
        <w:r w:rsidR="00880C73">
          <w:rPr>
            <w:rFonts w:ascii="Arial" w:hAnsi="Arial" w:cs="Arial"/>
            <w:sz w:val="18"/>
            <w:szCs w:val="18"/>
            <w:lang w:val="en-US"/>
          </w:rPr>
          <w:t xml:space="preserve">roviding </w:t>
        </w:r>
        <w:r>
          <w:rPr>
            <w:rFonts w:ascii="Arial" w:hAnsi="Arial" w:cs="Arial"/>
            <w:sz w:val="18"/>
            <w:szCs w:val="18"/>
            <w:lang w:val="en-US"/>
          </w:rPr>
          <w:t xml:space="preserve">apps </w:t>
        </w:r>
      </w:ins>
      <w:ins w:id="163" w:author="ms699852" w:date="2017-10-19T14:11:00Z">
        <w:r w:rsidR="00880C73">
          <w:rPr>
            <w:rFonts w:ascii="Arial" w:hAnsi="Arial" w:cs="Arial"/>
            <w:sz w:val="18"/>
            <w:szCs w:val="18"/>
            <w:lang w:val="en-US"/>
          </w:rPr>
          <w:t xml:space="preserve">e. g. </w:t>
        </w:r>
      </w:ins>
      <w:ins w:id="164" w:author="ms699852" w:date="2017-10-19T14:03:00Z">
        <w:r>
          <w:rPr>
            <w:rFonts w:ascii="Arial" w:hAnsi="Arial" w:cs="Arial"/>
            <w:sz w:val="18"/>
            <w:szCs w:val="18"/>
            <w:lang w:val="en-US"/>
          </w:rPr>
          <w:t xml:space="preserve">for </w:t>
        </w:r>
      </w:ins>
      <w:ins w:id="165" w:author="ms699852" w:date="2017-10-19T14:11:00Z">
        <w:r w:rsidR="00880C73">
          <w:rPr>
            <w:rFonts w:ascii="Arial" w:hAnsi="Arial" w:cs="Arial"/>
            <w:sz w:val="18"/>
            <w:szCs w:val="18"/>
            <w:lang w:val="en-US"/>
          </w:rPr>
          <w:t>crowdsourcing</w:t>
        </w:r>
      </w:ins>
      <w:ins w:id="166" w:author="ms699852" w:date="2017-10-19T14:03:00Z">
        <w:r>
          <w:rPr>
            <w:rFonts w:ascii="Arial" w:hAnsi="Arial" w:cs="Arial"/>
            <w:sz w:val="18"/>
            <w:szCs w:val="18"/>
            <w:lang w:val="en-US"/>
          </w:rPr>
          <w:t>-based volunteered ge</w:t>
        </w:r>
      </w:ins>
      <w:ins w:id="167" w:author="ms699852" w:date="2017-10-19T14:04:00Z">
        <w:r>
          <w:rPr>
            <w:rFonts w:ascii="Arial" w:hAnsi="Arial" w:cs="Arial"/>
            <w:sz w:val="18"/>
            <w:szCs w:val="18"/>
            <w:lang w:val="en-US"/>
          </w:rPr>
          <w:t>ographic information (VGI)</w:t>
        </w:r>
      </w:ins>
      <w:ins w:id="168" w:author="ms699852" w:date="2017-10-19T14:11:00Z">
        <w:r w:rsidR="00880C73">
          <w:rPr>
            <w:rFonts w:ascii="Arial" w:hAnsi="Arial" w:cs="Arial"/>
            <w:sz w:val="18"/>
            <w:szCs w:val="18"/>
            <w:lang w:val="en-US"/>
          </w:rPr>
          <w:t xml:space="preserve"> acquisition</w:t>
        </w:r>
      </w:ins>
      <w:ins w:id="169" w:author="ms699852" w:date="2017-10-19T14:04:00Z">
        <w:r>
          <w:rPr>
            <w:rFonts w:ascii="Arial" w:hAnsi="Arial" w:cs="Arial"/>
            <w:sz w:val="18"/>
            <w:szCs w:val="18"/>
            <w:lang w:val="en-US"/>
          </w:rPr>
          <w:t xml:space="preserve"> [</w:t>
        </w:r>
      </w:ins>
      <w:ins w:id="170" w:author="ms699852" w:date="2017-10-19T14:13:00Z">
        <w:r w:rsidR="00880C73" w:rsidRPr="00880C73">
          <w:rPr>
            <w:rFonts w:ascii="Arial" w:hAnsi="Arial" w:cs="Arial"/>
            <w:sz w:val="18"/>
            <w:szCs w:val="18"/>
            <w:highlight w:val="lightGray"/>
            <w:lang w:val="en-US"/>
            <w:rPrChange w:id="171" w:author="ms699852" w:date="2017-10-19T14:18:00Z">
              <w:rPr>
                <w:rFonts w:ascii="Arial" w:hAnsi="Arial" w:cs="Arial"/>
                <w:sz w:val="18"/>
                <w:szCs w:val="18"/>
                <w:lang w:val="en-US"/>
              </w:rPr>
            </w:rPrChange>
          </w:rPr>
          <w:t xml:space="preserve">Duchateau2017, </w:t>
        </w:r>
      </w:ins>
      <w:ins w:id="172" w:author="ms699852" w:date="2017-10-19T14:04:00Z">
        <w:r w:rsidR="00880C73" w:rsidRPr="00880C73">
          <w:rPr>
            <w:rFonts w:ascii="Arial" w:hAnsi="Arial" w:cs="Arial"/>
            <w:sz w:val="18"/>
            <w:szCs w:val="18"/>
            <w:highlight w:val="lightGray"/>
            <w:lang w:val="en-US"/>
            <w:rPrChange w:id="173" w:author="ms699852" w:date="2017-10-19T14:18:00Z">
              <w:rPr>
                <w:rFonts w:ascii="Arial" w:hAnsi="Arial" w:cs="Arial"/>
                <w:sz w:val="18"/>
                <w:szCs w:val="18"/>
                <w:lang w:val="en-US"/>
              </w:rPr>
            </w:rPrChange>
          </w:rPr>
          <w:t>Kröhnert2017</w:t>
        </w:r>
      </w:ins>
      <w:ins w:id="174" w:author="ms699852" w:date="2017-10-19T14:16:00Z">
        <w:r w:rsidR="00880C73" w:rsidRPr="00880C73">
          <w:rPr>
            <w:rFonts w:ascii="Arial" w:hAnsi="Arial" w:cs="Arial"/>
            <w:sz w:val="18"/>
            <w:szCs w:val="18"/>
            <w:highlight w:val="lightGray"/>
            <w:lang w:val="en-US"/>
            <w:rPrChange w:id="175" w:author="ms699852" w:date="2017-10-19T14:18:00Z">
              <w:rPr>
                <w:rFonts w:ascii="Arial" w:hAnsi="Arial" w:cs="Arial"/>
                <w:sz w:val="18"/>
                <w:szCs w:val="18"/>
                <w:lang w:val="en-US"/>
              </w:rPr>
            </w:rPrChange>
          </w:rPr>
          <w:t xml:space="preserve">, </w:t>
        </w:r>
      </w:ins>
      <w:ins w:id="176" w:author="ms699852" w:date="2017-10-19T14:18:00Z">
        <w:r w:rsidR="00880C73" w:rsidRPr="00880C73">
          <w:rPr>
            <w:rFonts w:ascii="Arial" w:hAnsi="Arial" w:cs="Arial"/>
            <w:sz w:val="18"/>
            <w:szCs w:val="18"/>
            <w:highlight w:val="lightGray"/>
            <w:lang w:val="en-US"/>
            <w:rPrChange w:id="177" w:author="ms699852" w:date="2017-10-19T14:18:00Z">
              <w:rPr>
                <w:rFonts w:ascii="Arial" w:hAnsi="Arial" w:cs="Arial"/>
                <w:sz w:val="18"/>
                <w:szCs w:val="18"/>
                <w:lang w:val="en-US"/>
              </w:rPr>
            </w:rPrChange>
          </w:rPr>
          <w:t>Linquist2016</w:t>
        </w:r>
      </w:ins>
      <w:ins w:id="178" w:author="ms699852" w:date="2017-10-19T14:04:00Z">
        <w:r>
          <w:rPr>
            <w:rFonts w:ascii="Arial" w:hAnsi="Arial" w:cs="Arial"/>
            <w:sz w:val="18"/>
            <w:szCs w:val="18"/>
            <w:lang w:val="en-US"/>
          </w:rPr>
          <w:t xml:space="preserve">] that should be used mainly by the public equipped with several types of phones. </w:t>
        </w:r>
      </w:ins>
      <w:ins w:id="179" w:author="ms699852" w:date="2017-10-19T14:18:00Z">
        <w:r w:rsidR="00880C73">
          <w:rPr>
            <w:rFonts w:ascii="Arial" w:hAnsi="Arial" w:cs="Arial"/>
            <w:sz w:val="18"/>
            <w:szCs w:val="18"/>
            <w:lang w:val="en-US"/>
          </w:rPr>
          <w:t>Measurements</w:t>
        </w:r>
      </w:ins>
      <w:ins w:id="180" w:author="ms699852" w:date="2017-10-19T14:05:00Z">
        <w:r>
          <w:rPr>
            <w:rFonts w:ascii="Arial" w:hAnsi="Arial" w:cs="Arial"/>
            <w:sz w:val="18"/>
            <w:szCs w:val="18"/>
            <w:lang w:val="en-US"/>
          </w:rPr>
          <w:t xml:space="preserve"> resulting from acquired smartphone images are strongly correlated with the camera quality it</w:t>
        </w:r>
      </w:ins>
      <w:ins w:id="181" w:author="ms699852" w:date="2017-10-19T14:07:00Z">
        <w:r>
          <w:rPr>
            <w:rFonts w:ascii="Arial" w:hAnsi="Arial" w:cs="Arial"/>
            <w:sz w:val="18"/>
            <w:szCs w:val="18"/>
            <w:lang w:val="en-US"/>
          </w:rPr>
          <w:t>self regarding their</w:t>
        </w:r>
      </w:ins>
      <w:ins w:id="182" w:author="ms699852" w:date="2017-10-19T14:05:00Z">
        <w:r>
          <w:rPr>
            <w:rFonts w:ascii="Arial" w:hAnsi="Arial" w:cs="Arial"/>
            <w:sz w:val="18"/>
            <w:szCs w:val="18"/>
            <w:lang w:val="en-US"/>
          </w:rPr>
          <w:t xml:space="preserve"> </w:t>
        </w:r>
      </w:ins>
      <w:ins w:id="183" w:author="ms699852" w:date="2017-10-19T14:06:00Z">
        <w:r>
          <w:rPr>
            <w:rFonts w:ascii="Arial" w:hAnsi="Arial" w:cs="Arial"/>
            <w:sz w:val="18"/>
            <w:szCs w:val="18"/>
            <w:lang w:val="en-US"/>
          </w:rPr>
          <w:t>reliability, accuracy</w:t>
        </w:r>
      </w:ins>
      <w:ins w:id="184" w:author="ms699852" w:date="2017-10-19T14:07:00Z">
        <w:r>
          <w:rPr>
            <w:rFonts w:ascii="Arial" w:hAnsi="Arial" w:cs="Arial"/>
            <w:sz w:val="18"/>
            <w:szCs w:val="18"/>
            <w:lang w:val="en-US"/>
          </w:rPr>
          <w:t xml:space="preserve"> and spatial resolution. F</w:t>
        </w:r>
      </w:ins>
      <w:ins w:id="185" w:author="ms699852" w:date="2017-10-19T14:08:00Z">
        <w:r>
          <w:rPr>
            <w:rFonts w:ascii="Arial" w:hAnsi="Arial" w:cs="Arial"/>
            <w:sz w:val="18"/>
            <w:szCs w:val="18"/>
            <w:lang w:val="en-US"/>
          </w:rPr>
          <w:t>urthermore, a too</w:t>
        </w:r>
      </w:ins>
      <w:ins w:id="186" w:author="ms699852" w:date="2017-10-19T14:07:00Z">
        <w:r>
          <w:rPr>
            <w:rFonts w:ascii="Arial" w:hAnsi="Arial" w:cs="Arial"/>
            <w:sz w:val="18"/>
            <w:szCs w:val="18"/>
            <w:lang w:val="en-US"/>
          </w:rPr>
          <w:t xml:space="preserve"> small processing unit can </w:t>
        </w:r>
      </w:ins>
      <w:ins w:id="187" w:author="ms699852" w:date="2017-10-19T14:08:00Z">
        <w:r>
          <w:rPr>
            <w:rFonts w:ascii="Arial" w:hAnsi="Arial" w:cs="Arial"/>
            <w:sz w:val="18"/>
            <w:szCs w:val="18"/>
            <w:lang w:val="en-US"/>
          </w:rPr>
          <w:t xml:space="preserve">refuse the whole data processing whereas a </w:t>
        </w:r>
      </w:ins>
      <w:ins w:id="188" w:author="ms699852" w:date="2017-10-19T14:09:00Z">
        <w:r w:rsidRPr="00792254">
          <w:rPr>
            <w:rFonts w:ascii="Arial" w:hAnsi="Arial" w:cs="Arial"/>
            <w:sz w:val="18"/>
            <w:szCs w:val="18"/>
            <w:lang w:val="en-US"/>
          </w:rPr>
          <w:t>very susceptible</w:t>
        </w:r>
        <w:r>
          <w:rPr>
            <w:rFonts w:ascii="Arial" w:hAnsi="Arial" w:cs="Arial"/>
            <w:sz w:val="18"/>
            <w:szCs w:val="18"/>
            <w:lang w:val="en-US"/>
          </w:rPr>
          <w:t xml:space="preserve"> IMU impedes the acquisition of </w:t>
        </w:r>
      </w:ins>
      <w:ins w:id="189" w:author="ms699852" w:date="2017-10-19T14:18:00Z">
        <w:r w:rsidR="00880C73">
          <w:rPr>
            <w:rFonts w:ascii="Arial" w:hAnsi="Arial" w:cs="Arial"/>
            <w:sz w:val="18"/>
            <w:szCs w:val="18"/>
            <w:lang w:val="en-US"/>
          </w:rPr>
          <w:t>suitable</w:t>
        </w:r>
      </w:ins>
      <w:ins w:id="190" w:author="ms699852" w:date="2017-10-19T14:09:00Z">
        <w:r>
          <w:rPr>
            <w:rFonts w:ascii="Arial" w:hAnsi="Arial" w:cs="Arial"/>
            <w:sz w:val="18"/>
            <w:szCs w:val="18"/>
            <w:lang w:val="en-US"/>
          </w:rPr>
          <w:t xml:space="preserve"> initial orientation data which is strongly necessary for a precise image-to-geometry intersection.</w:t>
        </w:r>
      </w:ins>
    </w:p>
    <w:p w14:paraId="48FF9AC3" w14:textId="77777777" w:rsidR="00764418" w:rsidRDefault="00764418" w:rsidP="00764418">
      <w:pPr>
        <w:widowControl w:val="0"/>
        <w:tabs>
          <w:tab w:val="left" w:pos="142"/>
        </w:tabs>
        <w:jc w:val="both"/>
        <w:rPr>
          <w:ins w:id="191" w:author="ms699852" w:date="2017-10-17T21:22:00Z"/>
          <w:rFonts w:ascii="Arial" w:hAnsi="Arial" w:cs="Arial"/>
          <w:sz w:val="18"/>
          <w:szCs w:val="18"/>
          <w:lang w:val="en-GB"/>
        </w:rPr>
      </w:pPr>
      <w:ins w:id="192" w:author="ms699852" w:date="2017-10-17T21:21:00Z">
        <w:r>
          <w:rPr>
            <w:rFonts w:ascii="Arial" w:hAnsi="Arial" w:cs="Arial"/>
            <w:sz w:val="18"/>
            <w:szCs w:val="18"/>
            <w:lang w:val="en-GB"/>
          </w:rPr>
          <w:tab/>
          <w:t xml:space="preserve">A last point variable between the given Android device range concerns its graphics computing capabilities. The rendering of a given 3D model is done on the GPU via OpenGL. Apart from the natural hardware performance differences, the employed graphics chips (e.g. Qualcomm Adreno, ARM Mali, NVIDIA </w:t>
        </w:r>
        <w:proofErr w:type="spellStart"/>
        <w:r>
          <w:rPr>
            <w:rFonts w:ascii="Arial" w:hAnsi="Arial" w:cs="Arial"/>
            <w:sz w:val="18"/>
            <w:szCs w:val="18"/>
            <w:lang w:val="en-GB"/>
          </w:rPr>
          <w:t>Tegra</w:t>
        </w:r>
        <w:proofErr w:type="spellEnd"/>
        <w:r>
          <w:rPr>
            <w:rFonts w:ascii="Arial" w:hAnsi="Arial" w:cs="Arial"/>
            <w:sz w:val="18"/>
            <w:szCs w:val="18"/>
            <w:lang w:val="en-GB"/>
          </w:rPr>
          <w:t xml:space="preserve">) on support different rendering instructions, </w:t>
        </w:r>
        <w:proofErr w:type="gramStart"/>
        <w:r>
          <w:rPr>
            <w:rFonts w:ascii="Arial" w:hAnsi="Arial" w:cs="Arial"/>
            <w:sz w:val="18"/>
            <w:szCs w:val="18"/>
            <w:lang w:val="en-GB"/>
          </w:rPr>
          <w:t>in particular with</w:t>
        </w:r>
        <w:proofErr w:type="gramEnd"/>
        <w:r>
          <w:rPr>
            <w:rFonts w:ascii="Arial" w:hAnsi="Arial" w:cs="Arial"/>
            <w:sz w:val="18"/>
            <w:szCs w:val="18"/>
            <w:lang w:val="en-GB"/>
          </w:rPr>
          <w:t xml:space="preserve"> texture support. For textured surface models (often used in feature-based matching), on-chip texture decompression makes a significant difference in rendering speed (supported by Mali and </w:t>
        </w:r>
        <w:proofErr w:type="spellStart"/>
        <w:r>
          <w:rPr>
            <w:rFonts w:ascii="Arial" w:hAnsi="Arial" w:cs="Arial"/>
            <w:sz w:val="18"/>
            <w:szCs w:val="18"/>
            <w:lang w:val="en-GB"/>
          </w:rPr>
          <w:t>Tegra</w:t>
        </w:r>
        <w:proofErr w:type="spellEnd"/>
        <w:r>
          <w:rPr>
            <w:rFonts w:ascii="Arial" w:hAnsi="Arial" w:cs="Arial"/>
            <w:sz w:val="18"/>
            <w:szCs w:val="18"/>
            <w:lang w:val="en-GB"/>
          </w:rPr>
          <w:t xml:space="preserve">). Also, whereas </w:t>
        </w:r>
        <w:proofErr w:type="gramStart"/>
        <w:r>
          <w:rPr>
            <w:rFonts w:ascii="Arial" w:hAnsi="Arial" w:cs="Arial"/>
            <w:sz w:val="18"/>
            <w:szCs w:val="18"/>
            <w:lang w:val="en-GB"/>
          </w:rPr>
          <w:t>the majority of</w:t>
        </w:r>
        <w:proofErr w:type="gramEnd"/>
        <w:r>
          <w:rPr>
            <w:rFonts w:ascii="Arial" w:hAnsi="Arial" w:cs="Arial"/>
            <w:sz w:val="18"/>
            <w:szCs w:val="18"/>
            <w:lang w:val="en-GB"/>
          </w:rPr>
          <w:t xml:space="preserve"> tablet brands use Qualcomm’s system-on-a-chip (SoC) architecture, where CPU and GPU share the same memory, other device provide dedicated graphics memory that speeds up rendering significantly. On top of the pure rendering-related differences, some graphics processors (e.g. Mali and </w:t>
        </w:r>
        <w:proofErr w:type="spellStart"/>
        <w:r>
          <w:rPr>
            <w:rFonts w:ascii="Arial" w:hAnsi="Arial" w:cs="Arial"/>
            <w:sz w:val="18"/>
            <w:szCs w:val="18"/>
            <w:lang w:val="en-GB"/>
          </w:rPr>
          <w:t>Tegra</w:t>
        </w:r>
        <w:proofErr w:type="spellEnd"/>
        <w:r>
          <w:rPr>
            <w:rFonts w:ascii="Arial" w:hAnsi="Arial" w:cs="Arial"/>
            <w:sz w:val="18"/>
            <w:szCs w:val="18"/>
            <w:lang w:val="en-GB"/>
          </w:rPr>
          <w:t>) provide non-graphics related GPU Computing capabilities via OpenCL and CUDA, which allows for drastic runtime reductions for future, optimised image-to-geometry systems [</w:t>
        </w:r>
        <w:r w:rsidRPr="00452BDE">
          <w:rPr>
            <w:rFonts w:ascii="Arial" w:hAnsi="Arial" w:cs="Arial"/>
            <w:sz w:val="18"/>
            <w:szCs w:val="18"/>
            <w:highlight w:val="lightGray"/>
            <w:lang w:val="en-GB"/>
            <w:rPrChange w:id="193" w:author="ms699852" w:date="2017-10-19T13:19:00Z">
              <w:rPr>
                <w:rFonts w:ascii="Arial" w:hAnsi="Arial" w:cs="Arial"/>
                <w:sz w:val="18"/>
                <w:szCs w:val="18"/>
                <w:lang w:val="en-GB"/>
              </w:rPr>
            </w:rPrChange>
          </w:rPr>
          <w:t>Heymann2007</w:t>
        </w:r>
        <w:r>
          <w:rPr>
            <w:rFonts w:ascii="Arial" w:hAnsi="Arial" w:cs="Arial"/>
            <w:sz w:val="18"/>
            <w:szCs w:val="18"/>
            <w:lang w:val="en-GB"/>
          </w:rPr>
          <w:t>,</w:t>
        </w:r>
        <w:r w:rsidRPr="00C35850">
          <w:rPr>
            <w:lang w:val="en-US"/>
          </w:rPr>
          <w:t xml:space="preserve"> </w:t>
        </w:r>
        <w:r w:rsidRPr="00452BDE">
          <w:rPr>
            <w:rFonts w:ascii="Arial" w:hAnsi="Arial" w:cs="Arial"/>
            <w:sz w:val="18"/>
            <w:szCs w:val="18"/>
            <w:highlight w:val="lightGray"/>
            <w:lang w:val="en-GB"/>
            <w:rPrChange w:id="194" w:author="ms699852" w:date="2017-10-19T13:20:00Z">
              <w:rPr>
                <w:rFonts w:ascii="Arial" w:hAnsi="Arial" w:cs="Arial"/>
                <w:sz w:val="18"/>
                <w:szCs w:val="18"/>
                <w:lang w:val="en-GB"/>
              </w:rPr>
            </w:rPrChange>
          </w:rPr>
          <w:t>Hudelist2014</w:t>
        </w:r>
        <w:r>
          <w:rPr>
            <w:rFonts w:ascii="Arial" w:hAnsi="Arial" w:cs="Arial"/>
            <w:sz w:val="18"/>
            <w:szCs w:val="18"/>
            <w:lang w:val="en-GB"/>
          </w:rPr>
          <w:t>]).</w:t>
        </w:r>
      </w:ins>
    </w:p>
    <w:p w14:paraId="10E10701" w14:textId="77777777" w:rsidR="00DD02B1" w:rsidDel="00764418" w:rsidRDefault="00DD02B1" w:rsidP="00376F1C">
      <w:pPr>
        <w:widowControl w:val="0"/>
        <w:jc w:val="both"/>
        <w:rPr>
          <w:del w:id="195" w:author="ms699852" w:date="2017-10-17T21:21:00Z"/>
          <w:rFonts w:ascii="Arial" w:hAnsi="Arial" w:cs="Arial"/>
          <w:sz w:val="18"/>
          <w:szCs w:val="18"/>
          <w:lang w:val="en-US"/>
        </w:rPr>
      </w:pPr>
    </w:p>
    <w:p w14:paraId="23D674E0" w14:textId="77777777" w:rsidR="00061162" w:rsidRDefault="00061162" w:rsidP="00376F1C">
      <w:pPr>
        <w:widowControl w:val="0"/>
        <w:jc w:val="both"/>
        <w:rPr>
          <w:rFonts w:ascii="Arial" w:hAnsi="Arial" w:cs="Arial"/>
          <w:sz w:val="18"/>
          <w:szCs w:val="18"/>
          <w:lang w:val="en-US"/>
        </w:rPr>
      </w:pPr>
    </w:p>
    <w:p w14:paraId="754E8219" w14:textId="77777777" w:rsidR="00061162" w:rsidRPr="0017377F" w:rsidRDefault="00061162" w:rsidP="00376F1C">
      <w:pPr>
        <w:widowControl w:val="0"/>
        <w:jc w:val="both"/>
        <w:rPr>
          <w:rFonts w:ascii="Arial" w:hAnsi="Arial" w:cs="Arial"/>
          <w:sz w:val="18"/>
          <w:szCs w:val="18"/>
          <w:lang w:val="en-US"/>
        </w:rPr>
      </w:pPr>
      <w:r w:rsidRPr="0017377F">
        <w:rPr>
          <w:rFonts w:ascii="Arial" w:hAnsi="Arial" w:cs="Arial"/>
          <w:sz w:val="18"/>
          <w:szCs w:val="18"/>
          <w:lang w:val="en-US"/>
        </w:rPr>
        <w:t>3.</w:t>
      </w:r>
      <w:del w:id="196" w:author="ms699852" w:date="2017-10-17T21:21:00Z">
        <w:r w:rsidRPr="0017377F" w:rsidDel="00764418">
          <w:rPr>
            <w:rFonts w:ascii="Arial" w:hAnsi="Arial" w:cs="Arial"/>
            <w:sz w:val="18"/>
            <w:szCs w:val="18"/>
            <w:lang w:val="en-US"/>
          </w:rPr>
          <w:delText>1</w:delText>
        </w:r>
      </w:del>
      <w:ins w:id="197" w:author="ms699852" w:date="2017-10-17T21:21:00Z">
        <w:r w:rsidR="00764418">
          <w:rPr>
            <w:rFonts w:ascii="Arial" w:hAnsi="Arial" w:cs="Arial"/>
            <w:sz w:val="18"/>
            <w:szCs w:val="18"/>
            <w:lang w:val="en-US"/>
          </w:rPr>
          <w:t>2</w:t>
        </w:r>
      </w:ins>
      <w:r w:rsidRPr="0017377F">
        <w:rPr>
          <w:rFonts w:ascii="Arial" w:hAnsi="Arial" w:cs="Arial"/>
          <w:sz w:val="18"/>
          <w:szCs w:val="18"/>
          <w:lang w:val="en-US"/>
        </w:rPr>
        <w:t xml:space="preserve"> </w:t>
      </w:r>
      <w:del w:id="198" w:author="ms699852" w:date="2017-10-17T14:13:00Z">
        <w:r w:rsidRPr="0017377F" w:rsidDel="004C323C">
          <w:rPr>
            <w:rFonts w:ascii="Arial" w:hAnsi="Arial" w:cs="Arial"/>
            <w:sz w:val="18"/>
            <w:szCs w:val="18"/>
            <w:lang w:val="en-US"/>
          </w:rPr>
          <w:delText>Internal Orientation and Camera Calibration</w:delText>
        </w:r>
      </w:del>
      <w:ins w:id="199" w:author="ms699852" w:date="2017-10-17T14:13:00Z">
        <w:r w:rsidR="004C323C">
          <w:rPr>
            <w:rFonts w:ascii="Arial" w:hAnsi="Arial" w:cs="Arial"/>
            <w:sz w:val="18"/>
            <w:szCs w:val="18"/>
            <w:lang w:val="en-US"/>
          </w:rPr>
          <w:t xml:space="preserve">Camera </w:t>
        </w:r>
      </w:ins>
      <w:proofErr w:type="spellStart"/>
      <w:ins w:id="200" w:author="ms699852" w:date="2017-10-17T20:25:00Z">
        <w:r w:rsidR="00EB5226">
          <w:rPr>
            <w:rFonts w:ascii="Arial" w:hAnsi="Arial" w:cs="Arial"/>
            <w:sz w:val="18"/>
            <w:szCs w:val="18"/>
            <w:lang w:val="en-US"/>
          </w:rPr>
          <w:t>intrinsics</w:t>
        </w:r>
      </w:ins>
      <w:proofErr w:type="spellEnd"/>
    </w:p>
    <w:p w14:paraId="5FE1F948" w14:textId="77777777" w:rsidR="0041167C" w:rsidRPr="0017377F" w:rsidRDefault="0041167C" w:rsidP="00376F1C">
      <w:pPr>
        <w:widowControl w:val="0"/>
        <w:jc w:val="both"/>
        <w:rPr>
          <w:rFonts w:ascii="Arial" w:hAnsi="Arial" w:cs="Arial"/>
          <w:sz w:val="18"/>
          <w:szCs w:val="18"/>
          <w:lang w:val="en-US"/>
        </w:rPr>
      </w:pPr>
    </w:p>
    <w:p w14:paraId="7B253743" w14:textId="77777777" w:rsidR="00376F1C" w:rsidRPr="0017377F" w:rsidDel="00066230" w:rsidRDefault="00376F1C" w:rsidP="00376F1C">
      <w:pPr>
        <w:widowControl w:val="0"/>
        <w:tabs>
          <w:tab w:val="left" w:pos="142"/>
        </w:tabs>
        <w:jc w:val="both"/>
        <w:rPr>
          <w:del w:id="201" w:author="ms699852" w:date="2017-10-17T10:23:00Z"/>
          <w:rFonts w:ascii="Arial" w:hAnsi="Arial" w:cs="Arial"/>
          <w:sz w:val="18"/>
          <w:szCs w:val="18"/>
          <w:lang w:val="en-GB"/>
        </w:rPr>
      </w:pPr>
      <w:del w:id="202" w:author="ms699852" w:date="2017-10-17T10:23:00Z">
        <w:r w:rsidRPr="0017377F" w:rsidDel="00066230">
          <w:rPr>
            <w:rFonts w:ascii="Arial" w:hAnsi="Arial" w:cs="Arial"/>
            <w:sz w:val="18"/>
            <w:szCs w:val="18"/>
            <w:lang w:val="en-GB"/>
          </w:rPr>
          <w:delText>text text text text text text text text text text text text text text text text text text text text text text text text</w:delText>
        </w:r>
      </w:del>
    </w:p>
    <w:p w14:paraId="5DC60C0F" w14:textId="77777777" w:rsidR="00376F1C" w:rsidRPr="0017377F" w:rsidDel="00066230" w:rsidRDefault="00376F1C" w:rsidP="00376F1C">
      <w:pPr>
        <w:widowControl w:val="0"/>
        <w:tabs>
          <w:tab w:val="left" w:pos="142"/>
        </w:tabs>
        <w:jc w:val="both"/>
        <w:rPr>
          <w:del w:id="203" w:author="ms699852" w:date="2017-10-17T10:23:00Z"/>
          <w:rFonts w:ascii="Arial" w:hAnsi="Arial" w:cs="Arial"/>
          <w:sz w:val="18"/>
          <w:szCs w:val="18"/>
          <w:lang w:val="en-GB"/>
        </w:rPr>
      </w:pPr>
      <w:del w:id="204" w:author="ms699852" w:date="2017-10-17T10:23:00Z">
        <w:r w:rsidRPr="0017377F" w:rsidDel="00066230">
          <w:rPr>
            <w:rFonts w:ascii="Arial" w:hAnsi="Arial" w:cs="Arial"/>
            <w:sz w:val="18"/>
            <w:szCs w:val="18"/>
            <w:lang w:val="en-GB"/>
          </w:rPr>
          <w:tab/>
          <w:delText>text text text text text text text text text text text text text text text text text text text text text text text text</w:delText>
        </w:r>
      </w:del>
    </w:p>
    <w:p w14:paraId="11C98C12" w14:textId="77777777" w:rsidR="00172DB4" w:rsidRPr="009112D8" w:rsidRDefault="00376F1C" w:rsidP="00376F1C">
      <w:pPr>
        <w:widowControl w:val="0"/>
        <w:tabs>
          <w:tab w:val="left" w:pos="142"/>
        </w:tabs>
        <w:jc w:val="both"/>
        <w:rPr>
          <w:ins w:id="205" w:author="ms699852" w:date="2017-10-17T13:03:00Z"/>
          <w:rFonts w:ascii="Arial" w:hAnsi="Arial" w:cs="Arial"/>
          <w:color w:val="000000"/>
          <w:sz w:val="18"/>
          <w:szCs w:val="18"/>
          <w:lang w:val="en-GB"/>
        </w:rPr>
      </w:pPr>
      <w:del w:id="206" w:author="ms699852" w:date="2017-10-17T10:23:00Z">
        <w:r w:rsidRPr="0017377F" w:rsidDel="00066230">
          <w:rPr>
            <w:rFonts w:ascii="Arial" w:hAnsi="Arial" w:cs="Arial"/>
            <w:sz w:val="18"/>
            <w:szCs w:val="18"/>
            <w:lang w:val="en-GB"/>
          </w:rPr>
          <w:tab/>
          <w:delText>text text text text text text text text text text text text text text text text text (Arial 9, Blocksatz).</w:delText>
        </w:r>
      </w:del>
      <w:ins w:id="207" w:author="ms699852" w:date="2017-10-17T10:24:00Z">
        <w:r w:rsidR="00066230">
          <w:rPr>
            <w:rFonts w:ascii="Arial" w:hAnsi="Arial" w:cs="Arial"/>
            <w:sz w:val="18"/>
            <w:szCs w:val="18"/>
            <w:lang w:val="en-GB"/>
          </w:rPr>
          <w:t>Both, photogrammetric measurement</w:t>
        </w:r>
      </w:ins>
      <w:ins w:id="208" w:author="ms699852" w:date="2017-10-17T10:39:00Z">
        <w:r w:rsidR="00C702AF">
          <w:rPr>
            <w:rFonts w:ascii="Arial" w:hAnsi="Arial" w:cs="Arial"/>
            <w:sz w:val="18"/>
            <w:szCs w:val="18"/>
            <w:lang w:val="en-GB"/>
          </w:rPr>
          <w:t>s</w:t>
        </w:r>
      </w:ins>
      <w:ins w:id="209" w:author="ms699852" w:date="2017-10-17T10:24:00Z">
        <w:r w:rsidR="00066230">
          <w:rPr>
            <w:rFonts w:ascii="Arial" w:hAnsi="Arial" w:cs="Arial"/>
            <w:sz w:val="18"/>
            <w:szCs w:val="18"/>
            <w:lang w:val="en-GB"/>
          </w:rPr>
          <w:t xml:space="preserve"> and computer vision that </w:t>
        </w:r>
      </w:ins>
      <w:ins w:id="210" w:author="ms699852" w:date="2017-10-17T10:39:00Z">
        <w:r w:rsidR="00C702AF">
          <w:rPr>
            <w:rFonts w:ascii="Arial" w:hAnsi="Arial" w:cs="Arial"/>
            <w:sz w:val="18"/>
            <w:szCs w:val="18"/>
            <w:lang w:val="en-GB"/>
          </w:rPr>
          <w:t>use</w:t>
        </w:r>
      </w:ins>
      <w:ins w:id="211" w:author="ms699852" w:date="2017-10-17T10:24:00Z">
        <w:r w:rsidR="00066230">
          <w:rPr>
            <w:rFonts w:ascii="Arial" w:hAnsi="Arial" w:cs="Arial"/>
            <w:sz w:val="18"/>
            <w:szCs w:val="18"/>
            <w:lang w:val="en-GB"/>
          </w:rPr>
          <w:t xml:space="preserve"> </w:t>
        </w:r>
      </w:ins>
      <w:ins w:id="212" w:author="ms699852" w:date="2017-10-17T10:34:00Z">
        <w:r w:rsidR="00C702AF">
          <w:rPr>
            <w:rFonts w:ascii="Arial" w:hAnsi="Arial" w:cs="Arial"/>
            <w:sz w:val="18"/>
            <w:szCs w:val="18"/>
            <w:lang w:val="en-GB"/>
          </w:rPr>
          <w:t xml:space="preserve">cameras for </w:t>
        </w:r>
      </w:ins>
      <w:ins w:id="213" w:author="ms699852" w:date="2017-10-17T10:40:00Z">
        <w:r w:rsidR="00C702AF">
          <w:rPr>
            <w:rFonts w:ascii="Arial" w:hAnsi="Arial" w:cs="Arial"/>
            <w:sz w:val="18"/>
            <w:szCs w:val="18"/>
            <w:lang w:val="en-GB"/>
          </w:rPr>
          <w:t xml:space="preserve">data acquisition for image processing tasks like </w:t>
        </w:r>
      </w:ins>
      <w:ins w:id="214" w:author="ms699852" w:date="2017-10-17T10:39:00Z">
        <w:r w:rsidR="00C702AF">
          <w:rPr>
            <w:rFonts w:ascii="Arial" w:hAnsi="Arial" w:cs="Arial"/>
            <w:sz w:val="18"/>
            <w:szCs w:val="18"/>
            <w:lang w:val="en-GB"/>
          </w:rPr>
          <w:t xml:space="preserve">visual odometry, 3D modelling or even monitoring </w:t>
        </w:r>
      </w:ins>
      <w:ins w:id="215" w:author="ms699852" w:date="2017-10-17T10:48:00Z">
        <w:r w:rsidR="00C702AF">
          <w:rPr>
            <w:rFonts w:ascii="Arial" w:hAnsi="Arial" w:cs="Arial"/>
            <w:sz w:val="18"/>
            <w:szCs w:val="18"/>
            <w:lang w:val="en-GB"/>
          </w:rPr>
          <w:t>should</w:t>
        </w:r>
      </w:ins>
      <w:ins w:id="216" w:author="ms699852" w:date="2017-10-17T10:43:00Z">
        <w:r w:rsidR="00C702AF">
          <w:rPr>
            <w:rFonts w:ascii="Arial" w:hAnsi="Arial" w:cs="Arial"/>
            <w:sz w:val="18"/>
            <w:szCs w:val="18"/>
            <w:lang w:val="en-GB"/>
          </w:rPr>
          <w:t xml:space="preserve"> deal with the issue of camera calibration. Camera calibration comprises the determination of </w:t>
        </w:r>
      </w:ins>
      <w:ins w:id="217" w:author="ms699852" w:date="2017-10-17T10:45:00Z">
        <w:r w:rsidR="00C702AF">
          <w:rPr>
            <w:rFonts w:ascii="Arial" w:hAnsi="Arial" w:cs="Arial"/>
            <w:sz w:val="18"/>
            <w:szCs w:val="18"/>
            <w:lang w:val="en-GB"/>
          </w:rPr>
          <w:t>its</w:t>
        </w:r>
      </w:ins>
      <w:ins w:id="218" w:author="ms699852" w:date="2017-10-17T10:43:00Z">
        <w:r w:rsidR="00C702AF">
          <w:rPr>
            <w:rFonts w:ascii="Arial" w:hAnsi="Arial" w:cs="Arial"/>
            <w:sz w:val="18"/>
            <w:szCs w:val="18"/>
            <w:lang w:val="en-GB"/>
          </w:rPr>
          <w:t xml:space="preserve"> intrinsic (principle point, focal length</w:t>
        </w:r>
      </w:ins>
      <w:ins w:id="219" w:author="ms699852" w:date="2017-10-17T10:46:00Z">
        <w:r w:rsidR="00C702AF">
          <w:rPr>
            <w:rFonts w:ascii="Arial" w:hAnsi="Arial" w:cs="Arial"/>
            <w:sz w:val="18"/>
            <w:szCs w:val="18"/>
            <w:lang w:val="en-GB"/>
          </w:rPr>
          <w:t xml:space="preserve"> and skew</w:t>
        </w:r>
      </w:ins>
      <w:ins w:id="220" w:author="ms699852" w:date="2017-10-17T10:43:00Z">
        <w:r w:rsidR="00C702AF">
          <w:rPr>
            <w:rFonts w:ascii="Arial" w:hAnsi="Arial" w:cs="Arial"/>
            <w:sz w:val="18"/>
            <w:szCs w:val="18"/>
            <w:lang w:val="en-GB"/>
          </w:rPr>
          <w:t xml:space="preserve">) and </w:t>
        </w:r>
      </w:ins>
      <w:ins w:id="221" w:author="ms699852" w:date="2017-10-17T10:45:00Z">
        <w:r w:rsidR="00C702AF">
          <w:rPr>
            <w:rFonts w:ascii="Arial" w:hAnsi="Arial" w:cs="Arial"/>
            <w:sz w:val="18"/>
            <w:szCs w:val="18"/>
            <w:lang w:val="en-GB"/>
          </w:rPr>
          <w:t xml:space="preserve">several </w:t>
        </w:r>
      </w:ins>
      <w:ins w:id="222" w:author="ms699852" w:date="2017-10-17T10:46:00Z">
        <w:r w:rsidR="00C702AF">
          <w:rPr>
            <w:rFonts w:ascii="Arial" w:hAnsi="Arial" w:cs="Arial"/>
            <w:sz w:val="18"/>
            <w:szCs w:val="18"/>
            <w:lang w:val="en-GB"/>
          </w:rPr>
          <w:t xml:space="preserve">lens </w:t>
        </w:r>
      </w:ins>
      <w:ins w:id="223" w:author="ms699852" w:date="2017-10-17T10:45:00Z">
        <w:r w:rsidR="00C702AF">
          <w:rPr>
            <w:rFonts w:ascii="Arial" w:hAnsi="Arial" w:cs="Arial"/>
            <w:sz w:val="18"/>
            <w:szCs w:val="18"/>
            <w:lang w:val="en-GB"/>
          </w:rPr>
          <w:t xml:space="preserve">distortion </w:t>
        </w:r>
        <w:r w:rsidR="00C702AF" w:rsidRPr="009112D8">
          <w:rPr>
            <w:rFonts w:ascii="Arial" w:hAnsi="Arial" w:cs="Arial"/>
            <w:color w:val="000000"/>
            <w:sz w:val="18"/>
            <w:szCs w:val="18"/>
            <w:lang w:val="en-GB"/>
            <w:rPrChange w:id="224" w:author="ms699852" w:date="2017-10-17T13:03:00Z">
              <w:rPr>
                <w:rFonts w:ascii="Arial" w:hAnsi="Arial" w:cs="Arial"/>
                <w:sz w:val="18"/>
                <w:szCs w:val="18"/>
                <w:lang w:val="en-GB"/>
              </w:rPr>
            </w:rPrChange>
          </w:rPr>
          <w:t>parameters (</w:t>
        </w:r>
      </w:ins>
      <w:ins w:id="225" w:author="ms699852" w:date="2017-10-17T10:46:00Z">
        <w:r w:rsidR="00C702AF" w:rsidRPr="009112D8">
          <w:rPr>
            <w:rFonts w:ascii="Arial" w:hAnsi="Arial" w:cs="Arial"/>
            <w:color w:val="000000"/>
            <w:sz w:val="18"/>
            <w:szCs w:val="18"/>
            <w:lang w:val="en-GB"/>
            <w:rPrChange w:id="226" w:author="ms699852" w:date="2017-10-17T13:03:00Z">
              <w:rPr>
                <w:rFonts w:ascii="Arial" w:hAnsi="Arial" w:cs="Arial"/>
                <w:sz w:val="18"/>
                <w:szCs w:val="18"/>
                <w:lang w:val="en-GB"/>
              </w:rPr>
            </w:rPrChange>
          </w:rPr>
          <w:t xml:space="preserve">e.g. </w:t>
        </w:r>
      </w:ins>
      <w:ins w:id="227" w:author="ms699852" w:date="2017-10-17T10:45:00Z">
        <w:r w:rsidR="00C702AF" w:rsidRPr="009112D8">
          <w:rPr>
            <w:rFonts w:ascii="Arial" w:hAnsi="Arial" w:cs="Arial"/>
            <w:color w:val="000000"/>
            <w:sz w:val="18"/>
            <w:szCs w:val="18"/>
            <w:lang w:val="en-GB"/>
            <w:rPrChange w:id="228" w:author="ms699852" w:date="2017-10-17T13:03:00Z">
              <w:rPr>
                <w:rFonts w:ascii="Arial" w:hAnsi="Arial" w:cs="Arial"/>
                <w:sz w:val="18"/>
                <w:szCs w:val="18"/>
                <w:lang w:val="en-GB"/>
              </w:rPr>
            </w:rPrChange>
          </w:rPr>
          <w:t>radial and tangential distortion)</w:t>
        </w:r>
      </w:ins>
      <w:ins w:id="229" w:author="ms699852" w:date="2017-10-17T10:46:00Z">
        <w:r w:rsidR="00C702AF" w:rsidRPr="009112D8">
          <w:rPr>
            <w:rFonts w:ascii="Arial" w:hAnsi="Arial" w:cs="Arial"/>
            <w:color w:val="000000"/>
            <w:sz w:val="18"/>
            <w:szCs w:val="18"/>
            <w:lang w:val="en-GB"/>
            <w:rPrChange w:id="230" w:author="ms699852" w:date="2017-10-17T13:03:00Z">
              <w:rPr>
                <w:rFonts w:ascii="Arial" w:hAnsi="Arial" w:cs="Arial"/>
                <w:sz w:val="18"/>
                <w:szCs w:val="18"/>
                <w:lang w:val="en-GB"/>
              </w:rPr>
            </w:rPrChange>
          </w:rPr>
          <w:t xml:space="preserve">. </w:t>
        </w:r>
      </w:ins>
      <w:ins w:id="231" w:author="ms699852" w:date="2017-10-17T13:02:00Z">
        <w:r w:rsidR="00172DB4" w:rsidRPr="009112D8">
          <w:rPr>
            <w:rFonts w:ascii="Arial" w:hAnsi="Arial" w:cs="Arial"/>
            <w:color w:val="000000"/>
            <w:sz w:val="18"/>
            <w:szCs w:val="18"/>
            <w:lang w:val="en-GB"/>
            <w:rPrChange w:id="232" w:author="ms699852" w:date="2017-10-17T13:03:00Z">
              <w:rPr>
                <w:rFonts w:ascii="Arial" w:hAnsi="Arial" w:cs="Arial"/>
                <w:sz w:val="18"/>
                <w:szCs w:val="18"/>
                <w:lang w:val="en-GB"/>
              </w:rPr>
            </w:rPrChange>
          </w:rPr>
          <w:t>To solve the issue of calibration, numerous techniques for camera modelling are well-known [</w:t>
        </w:r>
        <w:r w:rsidR="00172DB4" w:rsidRPr="00452BDE">
          <w:rPr>
            <w:rFonts w:ascii="Arial" w:hAnsi="Arial" w:cs="Arial"/>
            <w:color w:val="000000"/>
            <w:sz w:val="18"/>
            <w:szCs w:val="18"/>
            <w:highlight w:val="lightGray"/>
            <w:lang w:val="en-GB"/>
            <w:rPrChange w:id="233" w:author="ms699852" w:date="2017-10-19T13:20:00Z">
              <w:rPr>
                <w:rFonts w:ascii="Arial" w:hAnsi="Arial" w:cs="Arial"/>
                <w:sz w:val="18"/>
                <w:szCs w:val="18"/>
                <w:lang w:val="en-GB"/>
              </w:rPr>
            </w:rPrChange>
          </w:rPr>
          <w:t xml:space="preserve">Tsai1987, </w:t>
        </w:r>
        <w:r w:rsidR="00172DB4" w:rsidRPr="00452BDE">
          <w:rPr>
            <w:rFonts w:ascii="Arial" w:hAnsi="Arial" w:cs="Arial"/>
            <w:color w:val="000000"/>
            <w:sz w:val="18"/>
            <w:szCs w:val="18"/>
            <w:highlight w:val="lightGray"/>
            <w:lang w:val="en-GB"/>
            <w:rPrChange w:id="234" w:author="ms699852" w:date="2017-10-19T13:20:00Z">
              <w:rPr>
                <w:rFonts w:ascii="Arial" w:hAnsi="Arial" w:cs="Arial"/>
                <w:color w:val="7030A0"/>
                <w:sz w:val="18"/>
                <w:szCs w:val="18"/>
                <w:lang w:val="en-GB"/>
              </w:rPr>
            </w:rPrChange>
          </w:rPr>
          <w:t>Zhang2000</w:t>
        </w:r>
        <w:r w:rsidR="00172DB4" w:rsidRPr="00452BDE">
          <w:rPr>
            <w:rFonts w:ascii="Arial" w:hAnsi="Arial" w:cs="Arial"/>
            <w:color w:val="000000"/>
            <w:sz w:val="18"/>
            <w:szCs w:val="18"/>
            <w:highlight w:val="lightGray"/>
            <w:lang w:val="en-GB"/>
            <w:rPrChange w:id="235" w:author="ms699852" w:date="2017-10-19T13:20:00Z">
              <w:rPr>
                <w:rFonts w:ascii="Arial" w:hAnsi="Arial" w:cs="Arial"/>
                <w:sz w:val="18"/>
                <w:szCs w:val="18"/>
                <w:lang w:val="en-GB"/>
              </w:rPr>
            </w:rPrChange>
          </w:rPr>
          <w:t xml:space="preserve">, </w:t>
        </w:r>
        <w:r w:rsidR="00172DB4" w:rsidRPr="00452BDE">
          <w:rPr>
            <w:rFonts w:ascii="Arial" w:hAnsi="Arial" w:cs="Arial"/>
            <w:color w:val="000000"/>
            <w:sz w:val="18"/>
            <w:szCs w:val="18"/>
            <w:highlight w:val="lightGray"/>
            <w:lang w:val="en-GB"/>
            <w:rPrChange w:id="236" w:author="ms699852" w:date="2017-10-19T13:20:00Z">
              <w:rPr>
                <w:rFonts w:ascii="Arial" w:hAnsi="Arial" w:cs="Arial"/>
                <w:color w:val="7030A0"/>
                <w:sz w:val="18"/>
                <w:szCs w:val="18"/>
                <w:lang w:val="en-GB"/>
              </w:rPr>
            </w:rPrChange>
          </w:rPr>
          <w:t>Brown1971</w:t>
        </w:r>
        <w:r w:rsidR="00172DB4" w:rsidRPr="009112D8">
          <w:rPr>
            <w:rFonts w:ascii="Arial" w:hAnsi="Arial" w:cs="Arial"/>
            <w:color w:val="000000"/>
            <w:sz w:val="18"/>
            <w:szCs w:val="18"/>
            <w:lang w:val="en-GB"/>
            <w:rPrChange w:id="237" w:author="ms699852" w:date="2017-10-17T13:03:00Z">
              <w:rPr>
                <w:rFonts w:ascii="Arial" w:hAnsi="Arial" w:cs="Arial"/>
                <w:color w:val="7030A0"/>
                <w:sz w:val="18"/>
                <w:szCs w:val="18"/>
                <w:lang w:val="en-GB"/>
              </w:rPr>
            </w:rPrChange>
          </w:rPr>
          <w:t>]</w:t>
        </w:r>
        <w:r w:rsidR="00172DB4" w:rsidRPr="009112D8">
          <w:rPr>
            <w:rFonts w:ascii="Arial" w:hAnsi="Arial" w:cs="Arial"/>
            <w:color w:val="000000"/>
            <w:sz w:val="18"/>
            <w:szCs w:val="18"/>
            <w:lang w:val="en-GB"/>
            <w:rPrChange w:id="238" w:author="ms699852" w:date="2017-10-17T13:03:00Z">
              <w:rPr>
                <w:rFonts w:ascii="Arial" w:hAnsi="Arial" w:cs="Arial"/>
                <w:sz w:val="18"/>
                <w:szCs w:val="18"/>
                <w:lang w:val="en-GB"/>
              </w:rPr>
            </w:rPrChange>
          </w:rPr>
          <w:t xml:space="preserve"> and not further addressed in this paper</w:t>
        </w:r>
      </w:ins>
      <w:ins w:id="239" w:author="ms699852" w:date="2017-10-17T13:03:00Z">
        <w:r w:rsidR="00172DB4" w:rsidRPr="009112D8">
          <w:rPr>
            <w:rFonts w:ascii="Arial" w:hAnsi="Arial" w:cs="Arial"/>
            <w:color w:val="000000"/>
            <w:sz w:val="18"/>
            <w:szCs w:val="18"/>
            <w:lang w:val="en-GB"/>
            <w:rPrChange w:id="240" w:author="ms699852" w:date="2017-10-17T13:03:00Z">
              <w:rPr>
                <w:rFonts w:ascii="Arial" w:hAnsi="Arial" w:cs="Arial"/>
                <w:sz w:val="18"/>
                <w:szCs w:val="18"/>
                <w:lang w:val="en-GB"/>
              </w:rPr>
            </w:rPrChange>
          </w:rPr>
          <w:t>.</w:t>
        </w:r>
      </w:ins>
      <w:ins w:id="241" w:author="ms699852" w:date="2017-10-17T13:02:00Z">
        <w:r w:rsidR="00172DB4" w:rsidRPr="009112D8">
          <w:rPr>
            <w:rFonts w:ascii="Arial" w:hAnsi="Arial" w:cs="Arial"/>
            <w:color w:val="000000"/>
            <w:sz w:val="18"/>
            <w:szCs w:val="18"/>
            <w:lang w:val="en-GB"/>
            <w:rPrChange w:id="242" w:author="ms699852" w:date="2017-10-17T13:03:00Z">
              <w:rPr>
                <w:rFonts w:ascii="Arial" w:hAnsi="Arial" w:cs="Arial"/>
                <w:sz w:val="18"/>
                <w:szCs w:val="18"/>
                <w:lang w:val="en-GB"/>
              </w:rPr>
            </w:rPrChange>
          </w:rPr>
          <w:t xml:space="preserve"> </w:t>
        </w:r>
      </w:ins>
    </w:p>
    <w:p w14:paraId="7C0F423C" w14:textId="77777777" w:rsidR="00376F1C" w:rsidRPr="009B4C4C" w:rsidDel="00BB0873" w:rsidRDefault="00BB1145">
      <w:pPr>
        <w:widowControl w:val="0"/>
        <w:tabs>
          <w:tab w:val="left" w:pos="142"/>
        </w:tabs>
        <w:ind w:firstLine="142"/>
        <w:jc w:val="both"/>
        <w:rPr>
          <w:del w:id="243" w:author="ms699852" w:date="2017-10-17T10:47:00Z"/>
          <w:rFonts w:ascii="Arial" w:hAnsi="Arial" w:cs="Arial"/>
          <w:color w:val="BC14AC"/>
          <w:sz w:val="18"/>
          <w:szCs w:val="18"/>
          <w:lang w:val="en-GB"/>
          <w:rPrChange w:id="244" w:author="ms699852" w:date="2017-10-17T20:44:00Z">
            <w:rPr>
              <w:del w:id="245" w:author="ms699852" w:date="2017-10-17T10:47:00Z"/>
              <w:rFonts w:ascii="Arial" w:hAnsi="Arial" w:cs="Arial"/>
              <w:sz w:val="18"/>
              <w:szCs w:val="18"/>
              <w:lang w:val="en-GB"/>
            </w:rPr>
          </w:rPrChange>
        </w:rPr>
        <w:pPrChange w:id="246" w:author="ms699852" w:date="2017-10-17T13:02:00Z">
          <w:pPr>
            <w:widowControl w:val="0"/>
            <w:tabs>
              <w:tab w:val="left" w:pos="142"/>
            </w:tabs>
            <w:jc w:val="both"/>
          </w:pPr>
        </w:pPrChange>
      </w:pPr>
      <w:ins w:id="247" w:author="ms699852" w:date="2017-10-17T10:49:00Z">
        <w:r w:rsidRPr="009112D8">
          <w:rPr>
            <w:rFonts w:ascii="Arial" w:hAnsi="Arial" w:cs="Arial"/>
            <w:color w:val="000000"/>
            <w:sz w:val="18"/>
            <w:szCs w:val="18"/>
            <w:lang w:val="en-GB"/>
            <w:rPrChange w:id="248" w:author="ms699852" w:date="2017-10-17T13:03:00Z">
              <w:rPr>
                <w:rFonts w:ascii="Arial" w:hAnsi="Arial" w:cs="Arial"/>
                <w:sz w:val="18"/>
                <w:szCs w:val="18"/>
                <w:lang w:val="en-GB"/>
              </w:rPr>
            </w:rPrChange>
          </w:rPr>
          <w:t>In case of typical consumer cameras like digital</w:t>
        </w:r>
        <w:r>
          <w:rPr>
            <w:rFonts w:ascii="Arial" w:hAnsi="Arial" w:cs="Arial"/>
            <w:sz w:val="18"/>
            <w:szCs w:val="18"/>
            <w:lang w:val="en-GB"/>
          </w:rPr>
          <w:t xml:space="preserve"> single lens reflection cameras (DSLR), the calibration is valid for one camera setting concerning </w:t>
        </w:r>
      </w:ins>
      <w:ins w:id="249" w:author="ms699852" w:date="2017-10-17T10:51:00Z">
        <w:r>
          <w:rPr>
            <w:rFonts w:ascii="Arial" w:hAnsi="Arial" w:cs="Arial"/>
            <w:sz w:val="18"/>
            <w:szCs w:val="18"/>
            <w:lang w:val="en-GB"/>
          </w:rPr>
          <w:t xml:space="preserve">focal aperture, length and focus adjustments and </w:t>
        </w:r>
      </w:ins>
      <w:ins w:id="250" w:author="ms699852" w:date="2017-10-17T10:52:00Z">
        <w:r>
          <w:rPr>
            <w:rFonts w:ascii="Arial" w:hAnsi="Arial" w:cs="Arial"/>
            <w:sz w:val="18"/>
            <w:szCs w:val="18"/>
            <w:lang w:val="en-GB"/>
          </w:rPr>
          <w:t xml:space="preserve">can be fixed easily by avoiding </w:t>
        </w:r>
      </w:ins>
      <w:ins w:id="251" w:author="ms699852" w:date="2017-10-17T10:53:00Z">
        <w:r>
          <w:rPr>
            <w:rFonts w:ascii="Arial" w:hAnsi="Arial" w:cs="Arial"/>
            <w:sz w:val="18"/>
            <w:szCs w:val="18"/>
            <w:lang w:val="en-GB"/>
          </w:rPr>
          <w:t xml:space="preserve">manual refocusing and aperture </w:t>
        </w:r>
      </w:ins>
      <w:ins w:id="252" w:author="ms699852" w:date="2017-10-17T10:54:00Z">
        <w:r>
          <w:rPr>
            <w:rFonts w:ascii="Arial" w:hAnsi="Arial" w:cs="Arial"/>
            <w:sz w:val="18"/>
            <w:szCs w:val="18"/>
            <w:lang w:val="en-GB"/>
          </w:rPr>
          <w:t>tuning.</w:t>
        </w:r>
      </w:ins>
      <w:ins w:id="253" w:author="ms699852" w:date="2017-10-17T13:03:00Z">
        <w:r w:rsidR="00172DB4">
          <w:rPr>
            <w:rFonts w:ascii="Arial" w:hAnsi="Arial" w:cs="Arial"/>
            <w:sz w:val="18"/>
            <w:szCs w:val="18"/>
            <w:lang w:val="en-GB"/>
          </w:rPr>
          <w:t xml:space="preserve"> </w:t>
        </w:r>
      </w:ins>
      <w:ins w:id="254" w:author="ms699852" w:date="2017-10-17T12:41:00Z">
        <w:r w:rsidR="006F75C9">
          <w:rPr>
            <w:rFonts w:ascii="Arial" w:hAnsi="Arial" w:cs="Arial"/>
            <w:sz w:val="18"/>
            <w:szCs w:val="18"/>
            <w:lang w:val="en-GB"/>
          </w:rPr>
          <w:t>Today’s</w:t>
        </w:r>
      </w:ins>
      <w:ins w:id="255" w:author="ms699852" w:date="2017-10-17T10:54:00Z">
        <w:r>
          <w:rPr>
            <w:rFonts w:ascii="Arial" w:hAnsi="Arial" w:cs="Arial"/>
            <w:sz w:val="18"/>
            <w:szCs w:val="18"/>
            <w:lang w:val="en-GB"/>
          </w:rPr>
          <w:t xml:space="preserve"> smartphones and tablets </w:t>
        </w:r>
      </w:ins>
      <w:ins w:id="256" w:author="ms699852" w:date="2017-10-17T10:55:00Z">
        <w:r>
          <w:rPr>
            <w:rFonts w:ascii="Arial" w:hAnsi="Arial" w:cs="Arial"/>
            <w:sz w:val="18"/>
            <w:szCs w:val="18"/>
            <w:lang w:val="en-GB"/>
          </w:rPr>
          <w:t>are largely equipped with inbuilt autofocussing cameras</w:t>
        </w:r>
        <w:r w:rsidR="00991C57">
          <w:rPr>
            <w:rFonts w:ascii="Arial" w:hAnsi="Arial" w:cs="Arial"/>
            <w:sz w:val="18"/>
            <w:szCs w:val="18"/>
            <w:lang w:val="en-GB"/>
          </w:rPr>
          <w:t xml:space="preserve"> </w:t>
        </w:r>
      </w:ins>
      <w:ins w:id="257" w:author="ms699852" w:date="2017-10-17T12:18:00Z">
        <w:r w:rsidR="00991C57">
          <w:rPr>
            <w:rFonts w:ascii="Arial" w:hAnsi="Arial" w:cs="Arial"/>
            <w:sz w:val="18"/>
            <w:szCs w:val="18"/>
            <w:lang w:val="en-GB"/>
          </w:rPr>
          <w:t>which</w:t>
        </w:r>
      </w:ins>
      <w:ins w:id="258" w:author="ms699852" w:date="2017-10-17T10:55:00Z">
        <w:r w:rsidR="00991C57">
          <w:rPr>
            <w:rFonts w:ascii="Arial" w:hAnsi="Arial" w:cs="Arial"/>
            <w:sz w:val="18"/>
            <w:szCs w:val="18"/>
            <w:lang w:val="en-GB"/>
          </w:rPr>
          <w:t xml:space="preserve"> are used by several apps (camera application,</w:t>
        </w:r>
        <w:r w:rsidR="006F75C9">
          <w:rPr>
            <w:rFonts w:ascii="Arial" w:hAnsi="Arial" w:cs="Arial"/>
            <w:sz w:val="18"/>
            <w:szCs w:val="18"/>
            <w:lang w:val="en-GB"/>
          </w:rPr>
          <w:t xml:space="preserve"> QR detection, AR games, etc.). </w:t>
        </w:r>
      </w:ins>
      <w:ins w:id="259" w:author="ms699852" w:date="2017-10-17T12:38:00Z">
        <w:r w:rsidR="006F75C9">
          <w:rPr>
            <w:rFonts w:ascii="Arial" w:hAnsi="Arial" w:cs="Arial"/>
            <w:sz w:val="18"/>
            <w:szCs w:val="18"/>
            <w:lang w:val="en-GB"/>
          </w:rPr>
          <w:t xml:space="preserve">Even if a </w:t>
        </w:r>
        <w:r w:rsidR="0079480F">
          <w:rPr>
            <w:rFonts w:ascii="Arial" w:hAnsi="Arial" w:cs="Arial"/>
            <w:sz w:val="18"/>
            <w:szCs w:val="18"/>
            <w:lang w:val="en-GB"/>
          </w:rPr>
          <w:t xml:space="preserve">camera application </w:t>
        </w:r>
        <w:r w:rsidR="006F75C9">
          <w:rPr>
            <w:rFonts w:ascii="Arial" w:hAnsi="Arial" w:cs="Arial"/>
            <w:sz w:val="18"/>
            <w:szCs w:val="18"/>
            <w:lang w:val="en-GB"/>
          </w:rPr>
          <w:t>uses manual focussing, the camera will be refocused during each app start</w:t>
        </w:r>
      </w:ins>
      <w:ins w:id="260" w:author="ms699852" w:date="2017-10-17T14:28:00Z">
        <w:r w:rsidR="0079480F">
          <w:rPr>
            <w:rFonts w:ascii="Arial" w:hAnsi="Arial" w:cs="Arial"/>
            <w:sz w:val="18"/>
            <w:szCs w:val="18"/>
            <w:lang w:val="en-GB"/>
          </w:rPr>
          <w:t xml:space="preserve"> and affects the </w:t>
        </w:r>
      </w:ins>
      <w:ins w:id="261" w:author="ms699852" w:date="2017-10-17T14:29:00Z">
        <w:r w:rsidR="0079480F">
          <w:rPr>
            <w:rFonts w:ascii="Arial" w:hAnsi="Arial" w:cs="Arial"/>
            <w:sz w:val="18"/>
            <w:szCs w:val="18"/>
            <w:lang w:val="en-GB"/>
          </w:rPr>
          <w:t>intrinsic</w:t>
        </w:r>
      </w:ins>
      <w:ins w:id="262" w:author="ms699852" w:date="2017-10-17T14:28:00Z">
        <w:r w:rsidR="0079480F">
          <w:rPr>
            <w:rFonts w:ascii="Arial" w:hAnsi="Arial" w:cs="Arial"/>
            <w:sz w:val="18"/>
            <w:szCs w:val="18"/>
            <w:lang w:val="en-GB"/>
          </w:rPr>
          <w:t xml:space="preserve"> </w:t>
        </w:r>
      </w:ins>
      <w:ins w:id="263" w:author="ms699852" w:date="2017-10-17T14:29:00Z">
        <w:r w:rsidR="0079480F">
          <w:rPr>
            <w:rFonts w:ascii="Arial" w:hAnsi="Arial" w:cs="Arial"/>
            <w:sz w:val="18"/>
            <w:szCs w:val="18"/>
            <w:lang w:val="en-GB"/>
          </w:rPr>
          <w:t>(</w:t>
        </w:r>
        <w:r w:rsidR="007006F4" w:rsidRPr="007006F4">
          <w:rPr>
            <w:rFonts w:ascii="Arial" w:hAnsi="Arial" w:cs="Arial"/>
            <w:color w:val="CC00FF"/>
            <w:sz w:val="18"/>
            <w:szCs w:val="18"/>
            <w:lang w:val="en-GB"/>
            <w:rPrChange w:id="264" w:author="ms699852" w:date="2017-10-17T14:53:00Z">
              <w:rPr>
                <w:rFonts w:ascii="Arial" w:hAnsi="Arial" w:cs="Arial"/>
                <w:sz w:val="18"/>
                <w:szCs w:val="18"/>
                <w:lang w:val="en-GB"/>
              </w:rPr>
            </w:rPrChange>
          </w:rPr>
          <w:t xml:space="preserve">VERWEIS AUF DEHLING ARBEIT </w:t>
        </w:r>
      </w:ins>
      <w:ins w:id="265" w:author="ms699852" w:date="2017-10-17T14:53:00Z">
        <w:r w:rsidR="007006F4" w:rsidRPr="007006F4">
          <w:rPr>
            <w:rFonts w:ascii="Arial" w:hAnsi="Arial" w:cs="Arial"/>
            <w:color w:val="CC00FF"/>
            <w:sz w:val="18"/>
            <w:szCs w:val="18"/>
            <w:lang w:val="en-GB"/>
            <w:rPrChange w:id="266" w:author="ms699852" w:date="2017-10-17T14:53:00Z">
              <w:rPr>
                <w:rFonts w:ascii="Arial" w:hAnsi="Arial" w:cs="Arial"/>
                <w:sz w:val="18"/>
                <w:szCs w:val="18"/>
                <w:lang w:val="en-GB"/>
              </w:rPr>
            </w:rPrChange>
          </w:rPr>
          <w:sym w:font="Wingdings" w:char="F0E0"/>
        </w:r>
      </w:ins>
      <w:ins w:id="267" w:author="ms699852" w:date="2017-10-17T14:29:00Z">
        <w:r w:rsidR="0079480F" w:rsidRPr="007006F4">
          <w:rPr>
            <w:rFonts w:ascii="Arial" w:hAnsi="Arial" w:cs="Arial"/>
            <w:color w:val="CC00FF"/>
            <w:sz w:val="18"/>
            <w:szCs w:val="18"/>
            <w:lang w:val="en-GB"/>
            <w:rPrChange w:id="268" w:author="ms699852" w:date="2017-10-17T14:53:00Z">
              <w:rPr>
                <w:rFonts w:ascii="Arial" w:hAnsi="Arial" w:cs="Arial"/>
                <w:sz w:val="18"/>
                <w:szCs w:val="18"/>
                <w:lang w:val="en-GB"/>
              </w:rPr>
            </w:rPrChange>
          </w:rPr>
          <w:t xml:space="preserve"> </w:t>
        </w:r>
      </w:ins>
      <w:ins w:id="269" w:author="ms699852" w:date="2017-10-17T14:55:00Z">
        <w:r w:rsidR="009C42C1">
          <w:rPr>
            <w:rFonts w:ascii="Arial" w:hAnsi="Arial" w:cs="Arial"/>
            <w:color w:val="CC00FF"/>
            <w:sz w:val="18"/>
            <w:szCs w:val="18"/>
            <w:lang w:val="en-GB"/>
          </w:rPr>
          <w:t>AUFSTART</w:t>
        </w:r>
      </w:ins>
      <w:ins w:id="270" w:author="ms699852" w:date="2017-10-17T14:29:00Z">
        <w:r w:rsidR="0079480F" w:rsidRPr="007006F4">
          <w:rPr>
            <w:rFonts w:ascii="Arial" w:hAnsi="Arial" w:cs="Arial"/>
            <w:color w:val="CC00FF"/>
            <w:sz w:val="18"/>
            <w:szCs w:val="18"/>
            <w:lang w:val="en-GB"/>
            <w:rPrChange w:id="271" w:author="ms699852" w:date="2017-10-17T14:53:00Z">
              <w:rPr>
                <w:rFonts w:ascii="Arial" w:hAnsi="Arial" w:cs="Arial"/>
                <w:sz w:val="18"/>
                <w:szCs w:val="18"/>
                <w:lang w:val="en-GB"/>
              </w:rPr>
            </w:rPrChange>
          </w:rPr>
          <w:t xml:space="preserve"> EFFEK</w:t>
        </w:r>
        <w:r w:rsidR="0079480F" w:rsidRPr="0079480F">
          <w:rPr>
            <w:rFonts w:ascii="Arial" w:hAnsi="Arial" w:cs="Arial"/>
            <w:sz w:val="18"/>
            <w:szCs w:val="18"/>
            <w:lang w:val="en-GB"/>
          </w:rPr>
          <w:t>T</w:t>
        </w:r>
        <w:r w:rsidR="0079480F">
          <w:rPr>
            <w:rFonts w:ascii="Arial" w:hAnsi="Arial" w:cs="Arial"/>
            <w:sz w:val="18"/>
            <w:szCs w:val="18"/>
            <w:lang w:val="en-GB"/>
          </w:rPr>
          <w:t>)</w:t>
        </w:r>
      </w:ins>
      <w:ins w:id="272" w:author="ms699852" w:date="2017-10-17T12:38:00Z">
        <w:r w:rsidR="006F75C9">
          <w:rPr>
            <w:rFonts w:ascii="Arial" w:hAnsi="Arial" w:cs="Arial"/>
            <w:sz w:val="18"/>
            <w:szCs w:val="18"/>
            <w:lang w:val="en-GB"/>
          </w:rPr>
          <w:t>.</w:t>
        </w:r>
      </w:ins>
      <w:ins w:id="273" w:author="ms699852" w:date="2017-10-17T14:14:00Z">
        <w:r w:rsidR="004C323C">
          <w:rPr>
            <w:rFonts w:ascii="Arial" w:hAnsi="Arial" w:cs="Arial"/>
            <w:sz w:val="18"/>
            <w:szCs w:val="18"/>
            <w:lang w:val="en-GB"/>
          </w:rPr>
          <w:t xml:space="preserve"> I</w:t>
        </w:r>
      </w:ins>
      <w:ins w:id="274" w:author="ms699852" w:date="2017-10-17T12:41:00Z">
        <w:r w:rsidR="006F75C9">
          <w:rPr>
            <w:rFonts w:ascii="Arial" w:hAnsi="Arial" w:cs="Arial"/>
            <w:sz w:val="18"/>
            <w:szCs w:val="18"/>
            <w:lang w:val="en-GB"/>
          </w:rPr>
          <w:t xml:space="preserve">f a mobile smartphone </w:t>
        </w:r>
        <w:r w:rsidR="006F75C9">
          <w:rPr>
            <w:rFonts w:ascii="Arial" w:hAnsi="Arial" w:cs="Arial"/>
            <w:sz w:val="18"/>
            <w:szCs w:val="18"/>
            <w:lang w:val="en-GB"/>
          </w:rPr>
          <w:lastRenderedPageBreak/>
          <w:t xml:space="preserve">camera should be used for measurements and thus should be calibrated, </w:t>
        </w:r>
      </w:ins>
      <w:ins w:id="275" w:author="ms699852" w:date="2017-10-17T12:42:00Z">
        <w:r w:rsidR="006F75C9">
          <w:rPr>
            <w:rFonts w:ascii="Arial" w:hAnsi="Arial" w:cs="Arial"/>
            <w:sz w:val="18"/>
            <w:szCs w:val="18"/>
            <w:lang w:val="en-GB"/>
          </w:rPr>
          <w:t xml:space="preserve">the </w:t>
        </w:r>
      </w:ins>
      <w:ins w:id="276" w:author="ms699852" w:date="2017-10-17T12:44:00Z">
        <w:r w:rsidR="006F75C9">
          <w:rPr>
            <w:rFonts w:ascii="Arial" w:hAnsi="Arial" w:cs="Arial"/>
            <w:sz w:val="18"/>
            <w:szCs w:val="18"/>
            <w:lang w:val="en-GB"/>
          </w:rPr>
          <w:t xml:space="preserve">mentioned problem </w:t>
        </w:r>
      </w:ins>
      <w:ins w:id="277" w:author="ms699852" w:date="2017-10-17T12:42:00Z">
        <w:r w:rsidR="006F75C9">
          <w:rPr>
            <w:rFonts w:ascii="Arial" w:hAnsi="Arial" w:cs="Arial"/>
            <w:sz w:val="18"/>
            <w:szCs w:val="18"/>
            <w:lang w:val="en-GB"/>
          </w:rPr>
          <w:t xml:space="preserve">can only be avoided if calibration and data acquisition </w:t>
        </w:r>
      </w:ins>
      <w:ins w:id="278" w:author="ms699852" w:date="2017-10-17T12:45:00Z">
        <w:r w:rsidR="0021276C">
          <w:rPr>
            <w:rFonts w:ascii="Arial" w:hAnsi="Arial" w:cs="Arial"/>
            <w:sz w:val="18"/>
            <w:szCs w:val="18"/>
            <w:lang w:val="en-GB"/>
          </w:rPr>
          <w:t>are consecutive</w:t>
        </w:r>
      </w:ins>
      <w:ins w:id="279" w:author="ms699852" w:date="2017-10-17T12:43:00Z">
        <w:r w:rsidR="006F75C9">
          <w:rPr>
            <w:rFonts w:ascii="Arial" w:hAnsi="Arial" w:cs="Arial"/>
            <w:sz w:val="18"/>
            <w:szCs w:val="18"/>
            <w:lang w:val="en-GB"/>
          </w:rPr>
          <w:t xml:space="preserve"> without closing the</w:t>
        </w:r>
      </w:ins>
      <w:ins w:id="280" w:author="ms699852" w:date="2017-10-17T12:46:00Z">
        <w:r w:rsidR="0021276C">
          <w:rPr>
            <w:rFonts w:ascii="Arial" w:hAnsi="Arial" w:cs="Arial"/>
            <w:sz w:val="18"/>
            <w:szCs w:val="18"/>
            <w:lang w:val="en-GB"/>
          </w:rPr>
          <w:t xml:space="preserve"> app</w:t>
        </w:r>
      </w:ins>
      <w:ins w:id="281" w:author="ms699852" w:date="2017-10-17T12:43:00Z">
        <w:r w:rsidR="006F75C9">
          <w:rPr>
            <w:rFonts w:ascii="Arial" w:hAnsi="Arial" w:cs="Arial"/>
            <w:sz w:val="18"/>
            <w:szCs w:val="18"/>
            <w:lang w:val="en-GB"/>
          </w:rPr>
          <w:t>.</w:t>
        </w:r>
      </w:ins>
      <w:ins w:id="282" w:author="ms699852" w:date="2017-10-17T12:46:00Z">
        <w:r w:rsidR="0021276C">
          <w:rPr>
            <w:rFonts w:ascii="Arial" w:hAnsi="Arial" w:cs="Arial"/>
            <w:sz w:val="18"/>
            <w:szCs w:val="18"/>
            <w:lang w:val="en-GB"/>
          </w:rPr>
          <w:t xml:space="preserve"> </w:t>
        </w:r>
      </w:ins>
      <w:ins w:id="283" w:author="ms699852" w:date="2017-10-17T14:14:00Z">
        <w:r w:rsidR="004C323C">
          <w:rPr>
            <w:rFonts w:ascii="Arial" w:hAnsi="Arial" w:cs="Arial"/>
            <w:sz w:val="18"/>
            <w:szCs w:val="18"/>
            <w:lang w:val="en-GB"/>
          </w:rPr>
          <w:t xml:space="preserve">However, </w:t>
        </w:r>
      </w:ins>
      <w:ins w:id="284" w:author="ms699852" w:date="2017-10-17T14:16:00Z">
        <w:r w:rsidR="004C323C">
          <w:rPr>
            <w:rFonts w:ascii="Arial" w:hAnsi="Arial" w:cs="Arial"/>
            <w:sz w:val="18"/>
            <w:szCs w:val="18"/>
            <w:lang w:val="en-GB"/>
          </w:rPr>
          <w:t xml:space="preserve">when </w:t>
        </w:r>
      </w:ins>
      <w:ins w:id="285" w:author="ms699852" w:date="2017-10-17T14:14:00Z">
        <w:r w:rsidR="004C323C">
          <w:rPr>
            <w:rFonts w:ascii="Arial" w:hAnsi="Arial" w:cs="Arial"/>
            <w:sz w:val="18"/>
            <w:szCs w:val="18"/>
            <w:lang w:val="en-GB"/>
          </w:rPr>
          <w:t xml:space="preserve">running the camera app continuously the battery runs out </w:t>
        </w:r>
      </w:ins>
      <w:ins w:id="286" w:author="ms699852" w:date="2017-10-17T14:18:00Z">
        <w:r w:rsidR="00BB0873">
          <w:rPr>
            <w:rFonts w:ascii="Arial" w:hAnsi="Arial" w:cs="Arial"/>
            <w:sz w:val="18"/>
            <w:szCs w:val="18"/>
            <w:lang w:val="en-GB"/>
          </w:rPr>
          <w:t>quickly</w:t>
        </w:r>
      </w:ins>
      <w:ins w:id="287" w:author="ms699852" w:date="2017-10-17T14:14:00Z">
        <w:r w:rsidR="004C323C">
          <w:rPr>
            <w:rFonts w:ascii="Arial" w:hAnsi="Arial" w:cs="Arial"/>
            <w:sz w:val="18"/>
            <w:szCs w:val="18"/>
            <w:lang w:val="en-GB"/>
          </w:rPr>
          <w:t xml:space="preserve">. </w:t>
        </w:r>
      </w:ins>
      <w:ins w:id="288" w:author="ms699852" w:date="2017-10-17T14:15:00Z">
        <w:r w:rsidR="004C323C">
          <w:rPr>
            <w:rFonts w:ascii="Arial" w:hAnsi="Arial" w:cs="Arial"/>
            <w:sz w:val="18"/>
            <w:szCs w:val="18"/>
            <w:lang w:val="en-GB"/>
          </w:rPr>
          <w:t xml:space="preserve">Beside this, </w:t>
        </w:r>
      </w:ins>
      <w:ins w:id="289" w:author="ms699852" w:date="2017-10-17T14:16:00Z">
        <w:r w:rsidR="004C323C">
          <w:rPr>
            <w:rFonts w:ascii="Arial" w:hAnsi="Arial" w:cs="Arial"/>
            <w:sz w:val="18"/>
            <w:szCs w:val="18"/>
            <w:lang w:val="en-GB"/>
          </w:rPr>
          <w:t xml:space="preserve">the </w:t>
        </w:r>
      </w:ins>
      <w:ins w:id="290" w:author="ms699852" w:date="2017-10-17T14:18:00Z">
        <w:r w:rsidR="00BB0873">
          <w:rPr>
            <w:rFonts w:ascii="Arial" w:hAnsi="Arial" w:cs="Arial"/>
            <w:sz w:val="18"/>
            <w:szCs w:val="18"/>
            <w:lang w:val="en-GB"/>
          </w:rPr>
          <w:t>devices</w:t>
        </w:r>
      </w:ins>
      <w:ins w:id="291" w:author="ms699852" w:date="2017-10-17T14:16:00Z">
        <w:r w:rsidR="00BB0873">
          <w:rPr>
            <w:rFonts w:ascii="Arial" w:hAnsi="Arial" w:cs="Arial"/>
            <w:sz w:val="18"/>
            <w:szCs w:val="18"/>
            <w:lang w:val="en-GB"/>
          </w:rPr>
          <w:t xml:space="preserve"> temperature changes very</w:t>
        </w:r>
      </w:ins>
      <w:ins w:id="292" w:author="ms699852" w:date="2017-10-17T14:18:00Z">
        <w:r w:rsidR="00BB0873">
          <w:rPr>
            <w:rFonts w:ascii="Arial" w:hAnsi="Arial" w:cs="Arial"/>
            <w:sz w:val="18"/>
            <w:szCs w:val="18"/>
            <w:lang w:val="en-GB"/>
          </w:rPr>
          <w:t xml:space="preserve"> </w:t>
        </w:r>
      </w:ins>
      <w:ins w:id="293" w:author="ms699852" w:date="2017-10-17T14:16:00Z">
        <w:r w:rsidR="004C323C">
          <w:rPr>
            <w:rFonts w:ascii="Arial" w:hAnsi="Arial" w:cs="Arial"/>
            <w:sz w:val="18"/>
            <w:szCs w:val="18"/>
            <w:lang w:val="en-GB"/>
          </w:rPr>
          <w:t xml:space="preserve">fast when other </w:t>
        </w:r>
      </w:ins>
      <w:ins w:id="294" w:author="ms699852" w:date="2017-10-17T14:17:00Z">
        <w:r w:rsidR="00BB0873">
          <w:rPr>
            <w:rFonts w:ascii="Arial" w:hAnsi="Arial" w:cs="Arial"/>
            <w:sz w:val="18"/>
            <w:szCs w:val="18"/>
            <w:lang w:val="en-GB"/>
          </w:rPr>
          <w:t xml:space="preserve">apps, </w:t>
        </w:r>
      </w:ins>
      <w:ins w:id="295" w:author="ms699852" w:date="2017-10-17T20:49:00Z">
        <w:r w:rsidR="009B4C4C" w:rsidRPr="009B4C4C">
          <w:rPr>
            <w:rFonts w:ascii="Arial" w:hAnsi="Arial" w:cs="Arial"/>
            <w:sz w:val="18"/>
            <w:szCs w:val="18"/>
            <w:lang w:val="en-GB"/>
          </w:rPr>
          <w:t xml:space="preserve">microelectromechanical systems </w:t>
        </w:r>
        <w:r w:rsidR="009B4C4C">
          <w:rPr>
            <w:rFonts w:ascii="Arial" w:hAnsi="Arial" w:cs="Arial"/>
            <w:sz w:val="18"/>
            <w:szCs w:val="18"/>
            <w:lang w:val="en-GB"/>
          </w:rPr>
          <w:t>(</w:t>
        </w:r>
      </w:ins>
      <w:ins w:id="296" w:author="ms699852" w:date="2017-10-17T14:16:00Z">
        <w:r w:rsidR="009B4C4C">
          <w:rPr>
            <w:rFonts w:ascii="Arial" w:hAnsi="Arial" w:cs="Arial"/>
            <w:sz w:val="18"/>
            <w:szCs w:val="18"/>
            <w:lang w:val="en-GB"/>
          </w:rPr>
          <w:t xml:space="preserve">MEMS) </w:t>
        </w:r>
        <w:r w:rsidR="00BB0873">
          <w:rPr>
            <w:rFonts w:ascii="Arial" w:hAnsi="Arial" w:cs="Arial"/>
            <w:sz w:val="18"/>
            <w:szCs w:val="18"/>
            <w:lang w:val="en-GB"/>
          </w:rPr>
          <w:t xml:space="preserve">or GPS are </w:t>
        </w:r>
      </w:ins>
      <w:ins w:id="297" w:author="ms699852" w:date="2017-10-17T14:19:00Z">
        <w:r w:rsidR="00BB0873">
          <w:rPr>
            <w:rFonts w:ascii="Arial" w:hAnsi="Arial" w:cs="Arial"/>
            <w:sz w:val="18"/>
            <w:szCs w:val="18"/>
            <w:lang w:val="en-GB"/>
          </w:rPr>
          <w:t>started or closed from background processing tasks</w:t>
        </w:r>
      </w:ins>
      <w:ins w:id="298" w:author="ms699852" w:date="2017-10-17T14:18:00Z">
        <w:r w:rsidR="00BB0873">
          <w:rPr>
            <w:rFonts w:ascii="Arial" w:hAnsi="Arial" w:cs="Arial"/>
            <w:sz w:val="18"/>
            <w:szCs w:val="18"/>
            <w:lang w:val="en-GB"/>
          </w:rPr>
          <w:t xml:space="preserve">. </w:t>
        </w:r>
      </w:ins>
    </w:p>
    <w:p w14:paraId="706D04BC" w14:textId="77777777" w:rsidR="00BB0873" w:rsidRPr="00EB5226" w:rsidRDefault="00BB0873">
      <w:pPr>
        <w:widowControl w:val="0"/>
        <w:tabs>
          <w:tab w:val="left" w:pos="142"/>
        </w:tabs>
        <w:ind w:firstLine="142"/>
        <w:jc w:val="both"/>
        <w:rPr>
          <w:ins w:id="299" w:author="ms699852" w:date="2017-10-17T14:20:00Z"/>
          <w:rFonts w:ascii="Arial" w:hAnsi="Arial" w:cs="Arial"/>
          <w:color w:val="7030A0"/>
          <w:sz w:val="18"/>
          <w:szCs w:val="18"/>
          <w:lang w:val="en-GB"/>
          <w:rPrChange w:id="300" w:author="ms699852" w:date="2017-10-17T20:28:00Z">
            <w:rPr>
              <w:ins w:id="301" w:author="ms699852" w:date="2017-10-17T14:20:00Z"/>
              <w:rFonts w:ascii="Arial" w:hAnsi="Arial" w:cs="Arial"/>
              <w:sz w:val="18"/>
              <w:szCs w:val="18"/>
              <w:lang w:val="en-GB"/>
            </w:rPr>
          </w:rPrChange>
        </w:rPr>
        <w:pPrChange w:id="302" w:author="ms699852" w:date="2017-10-17T13:02:00Z">
          <w:pPr>
            <w:widowControl w:val="0"/>
            <w:tabs>
              <w:tab w:val="left" w:pos="142"/>
            </w:tabs>
            <w:jc w:val="both"/>
          </w:pPr>
        </w:pPrChange>
      </w:pPr>
      <w:ins w:id="303" w:author="ms699852" w:date="2017-10-17T14:18:00Z">
        <w:r w:rsidRPr="009B4C4C">
          <w:rPr>
            <w:rFonts w:ascii="Arial" w:hAnsi="Arial" w:cs="Arial"/>
            <w:color w:val="BC14AC"/>
            <w:sz w:val="18"/>
            <w:szCs w:val="18"/>
            <w:lang w:val="en-GB"/>
            <w:rPrChange w:id="304" w:author="ms699852" w:date="2017-10-17T20:44:00Z">
              <w:rPr>
                <w:rFonts w:ascii="Arial" w:hAnsi="Arial" w:cs="Arial"/>
                <w:sz w:val="18"/>
                <w:szCs w:val="18"/>
                <w:lang w:val="en-GB"/>
              </w:rPr>
            </w:rPrChange>
          </w:rPr>
          <w:t>BEISPIEL BRINGEN AIDA64</w:t>
        </w:r>
      </w:ins>
    </w:p>
    <w:p w14:paraId="215B93C3" w14:textId="77777777" w:rsidR="00BB0873" w:rsidRDefault="00BB0873">
      <w:pPr>
        <w:widowControl w:val="0"/>
        <w:tabs>
          <w:tab w:val="left" w:pos="142"/>
        </w:tabs>
        <w:ind w:firstLine="142"/>
        <w:jc w:val="both"/>
        <w:rPr>
          <w:ins w:id="305" w:author="ms699852" w:date="2017-10-17T14:27:00Z"/>
          <w:rFonts w:ascii="Arial" w:hAnsi="Arial" w:cs="Arial"/>
          <w:sz w:val="18"/>
          <w:szCs w:val="18"/>
          <w:lang w:val="en-GB"/>
        </w:rPr>
        <w:pPrChange w:id="306" w:author="ms699852" w:date="2017-10-17T13:02:00Z">
          <w:pPr>
            <w:widowControl w:val="0"/>
            <w:tabs>
              <w:tab w:val="left" w:pos="142"/>
            </w:tabs>
            <w:jc w:val="both"/>
          </w:pPr>
        </w:pPrChange>
      </w:pPr>
      <w:ins w:id="307" w:author="ms699852" w:date="2017-10-17T14:20:00Z">
        <w:r>
          <w:rPr>
            <w:rFonts w:ascii="Arial" w:hAnsi="Arial" w:cs="Arial"/>
            <w:sz w:val="18"/>
            <w:szCs w:val="18"/>
            <w:lang w:val="en-GB"/>
          </w:rPr>
          <w:t xml:space="preserve">Obviously, this must influence the </w:t>
        </w:r>
      </w:ins>
      <w:ins w:id="308" w:author="ms699852" w:date="2017-10-17T14:21:00Z">
        <w:r>
          <w:rPr>
            <w:rFonts w:ascii="Arial" w:hAnsi="Arial" w:cs="Arial"/>
            <w:sz w:val="18"/>
            <w:szCs w:val="18"/>
            <w:lang w:val="en-GB"/>
          </w:rPr>
          <w:t xml:space="preserve">small </w:t>
        </w:r>
      </w:ins>
      <w:ins w:id="309" w:author="ms699852" w:date="2017-10-17T14:20:00Z">
        <w:r>
          <w:rPr>
            <w:rFonts w:ascii="Arial" w:hAnsi="Arial" w:cs="Arial"/>
            <w:sz w:val="18"/>
            <w:szCs w:val="18"/>
            <w:lang w:val="en-GB"/>
          </w:rPr>
          <w:t>inbuilt</w:t>
        </w:r>
      </w:ins>
      <w:ins w:id="310" w:author="ms699852" w:date="2017-10-17T14:21:00Z">
        <w:r>
          <w:rPr>
            <w:rFonts w:ascii="Arial" w:hAnsi="Arial" w:cs="Arial"/>
            <w:sz w:val="18"/>
            <w:szCs w:val="18"/>
            <w:lang w:val="en-GB"/>
          </w:rPr>
          <w:t xml:space="preserve"> camera</w:t>
        </w:r>
      </w:ins>
      <w:ins w:id="311" w:author="ms699852" w:date="2017-10-17T14:27:00Z">
        <w:r>
          <w:rPr>
            <w:rFonts w:ascii="Arial" w:hAnsi="Arial" w:cs="Arial"/>
            <w:sz w:val="18"/>
            <w:szCs w:val="18"/>
            <w:lang w:val="en-GB"/>
          </w:rPr>
          <w:t xml:space="preserve"> sensors and lenses</w:t>
        </w:r>
      </w:ins>
      <w:ins w:id="312" w:author="ms699852" w:date="2017-10-17T14:21:00Z">
        <w:r>
          <w:rPr>
            <w:rFonts w:ascii="Arial" w:hAnsi="Arial" w:cs="Arial"/>
            <w:sz w:val="18"/>
            <w:szCs w:val="18"/>
            <w:lang w:val="en-GB"/>
          </w:rPr>
          <w:t xml:space="preserve"> du</w:t>
        </w:r>
      </w:ins>
      <w:ins w:id="313" w:author="ms699852" w:date="2017-10-17T14:20:00Z">
        <w:r>
          <w:rPr>
            <w:rFonts w:ascii="Arial" w:hAnsi="Arial" w:cs="Arial"/>
            <w:sz w:val="18"/>
            <w:szCs w:val="18"/>
            <w:lang w:val="en-GB"/>
          </w:rPr>
          <w:t xml:space="preserve">e to </w:t>
        </w:r>
      </w:ins>
      <w:ins w:id="314" w:author="ms699852" w:date="2017-10-17T14:21:00Z">
        <w:r>
          <w:rPr>
            <w:rFonts w:ascii="Arial" w:hAnsi="Arial" w:cs="Arial"/>
            <w:sz w:val="18"/>
            <w:szCs w:val="18"/>
            <w:lang w:val="en-GB"/>
          </w:rPr>
          <w:t xml:space="preserve">hardware assembling and </w:t>
        </w:r>
      </w:ins>
      <w:ins w:id="315" w:author="ms699852" w:date="2017-10-17T14:27:00Z">
        <w:r>
          <w:rPr>
            <w:rFonts w:ascii="Arial" w:hAnsi="Arial" w:cs="Arial"/>
            <w:sz w:val="18"/>
            <w:szCs w:val="18"/>
            <w:lang w:val="en-GB"/>
          </w:rPr>
          <w:t>a</w:t>
        </w:r>
      </w:ins>
      <w:ins w:id="316" w:author="ms699852" w:date="2017-10-17T14:22:00Z">
        <w:r w:rsidRPr="00BB0873">
          <w:rPr>
            <w:rFonts w:ascii="Arial" w:hAnsi="Arial" w:cs="Arial"/>
            <w:sz w:val="18"/>
            <w:szCs w:val="18"/>
            <w:lang w:val="en-GB"/>
          </w:rPr>
          <w:t>dhesive</w:t>
        </w:r>
      </w:ins>
      <w:ins w:id="317" w:author="ms699852" w:date="2017-10-17T14:26:00Z">
        <w:r>
          <w:rPr>
            <w:rFonts w:ascii="Arial" w:hAnsi="Arial" w:cs="Arial"/>
            <w:sz w:val="18"/>
            <w:szCs w:val="18"/>
            <w:lang w:val="en-GB"/>
          </w:rPr>
          <w:t xml:space="preserve"> </w:t>
        </w:r>
      </w:ins>
      <w:ins w:id="318" w:author="ms699852" w:date="2017-10-17T14:27:00Z">
        <w:r>
          <w:rPr>
            <w:rFonts w:ascii="Arial" w:hAnsi="Arial" w:cs="Arial"/>
            <w:sz w:val="18"/>
            <w:szCs w:val="18"/>
            <w:lang w:val="en-GB"/>
          </w:rPr>
          <w:t xml:space="preserve">bond. </w:t>
        </w:r>
      </w:ins>
      <w:ins w:id="319" w:author="ms699852" w:date="2017-10-17T14:28:00Z">
        <w:r w:rsidR="0079480F" w:rsidRPr="007006F4">
          <w:rPr>
            <w:rFonts w:ascii="Arial" w:hAnsi="Arial" w:cs="Arial"/>
            <w:color w:val="CC00FF"/>
            <w:sz w:val="18"/>
            <w:szCs w:val="18"/>
            <w:lang w:val="en-GB"/>
            <w:rPrChange w:id="320" w:author="ms699852" w:date="2017-10-17T14:53:00Z">
              <w:rPr>
                <w:rFonts w:ascii="Arial" w:hAnsi="Arial" w:cs="Arial"/>
                <w:sz w:val="18"/>
                <w:szCs w:val="18"/>
                <w:lang w:val="en-GB"/>
              </w:rPr>
            </w:rPrChange>
          </w:rPr>
          <w:t xml:space="preserve">VERWEIS AUF DEHLING ARBEIT </w:t>
        </w:r>
        <w:r w:rsidR="0079480F" w:rsidRPr="007006F4">
          <w:rPr>
            <w:rFonts w:ascii="Arial" w:hAnsi="Arial" w:cs="Arial"/>
            <w:color w:val="CC00FF"/>
            <w:sz w:val="18"/>
            <w:szCs w:val="18"/>
            <w:lang w:val="en-GB"/>
            <w:rPrChange w:id="321" w:author="ms699852" w:date="2017-10-17T14:53:00Z">
              <w:rPr>
                <w:rFonts w:ascii="Arial" w:hAnsi="Arial" w:cs="Arial"/>
                <w:sz w:val="18"/>
                <w:szCs w:val="18"/>
                <w:lang w:val="en-GB"/>
              </w:rPr>
            </w:rPrChange>
          </w:rPr>
          <w:sym w:font="Wingdings" w:char="F0E0"/>
        </w:r>
        <w:r w:rsidR="0079480F" w:rsidRPr="007006F4">
          <w:rPr>
            <w:rFonts w:ascii="Arial" w:hAnsi="Arial" w:cs="Arial"/>
            <w:color w:val="CC00FF"/>
            <w:sz w:val="18"/>
            <w:szCs w:val="18"/>
            <w:lang w:val="en-GB"/>
            <w:rPrChange w:id="322" w:author="ms699852" w:date="2017-10-17T14:53:00Z">
              <w:rPr>
                <w:rFonts w:ascii="Arial" w:hAnsi="Arial" w:cs="Arial"/>
                <w:sz w:val="18"/>
                <w:szCs w:val="18"/>
                <w:lang w:val="en-GB"/>
              </w:rPr>
            </w:rPrChange>
          </w:rPr>
          <w:t xml:space="preserve"> TEMP EFFEKT</w:t>
        </w:r>
      </w:ins>
    </w:p>
    <w:p w14:paraId="5140763B" w14:textId="77777777" w:rsidR="007006F4" w:rsidRDefault="007006F4">
      <w:pPr>
        <w:widowControl w:val="0"/>
        <w:tabs>
          <w:tab w:val="left" w:pos="142"/>
        </w:tabs>
        <w:ind w:firstLine="142"/>
        <w:jc w:val="both"/>
        <w:rPr>
          <w:ins w:id="323" w:author="ms699852" w:date="2017-10-17T14:18:00Z"/>
          <w:rFonts w:ascii="Arial" w:hAnsi="Arial" w:cs="Arial"/>
          <w:sz w:val="18"/>
          <w:szCs w:val="18"/>
          <w:lang w:val="en-GB"/>
        </w:rPr>
        <w:pPrChange w:id="324" w:author="ms699852" w:date="2017-10-17T13:02:00Z">
          <w:pPr>
            <w:widowControl w:val="0"/>
            <w:tabs>
              <w:tab w:val="left" w:pos="142"/>
            </w:tabs>
            <w:jc w:val="both"/>
          </w:pPr>
        </w:pPrChange>
      </w:pPr>
    </w:p>
    <w:p w14:paraId="31049FD5" w14:textId="77777777" w:rsidR="00061162" w:rsidRPr="00BB1145" w:rsidDel="00764418" w:rsidRDefault="00061162" w:rsidP="00376F1C">
      <w:pPr>
        <w:widowControl w:val="0"/>
        <w:tabs>
          <w:tab w:val="left" w:pos="142"/>
        </w:tabs>
        <w:jc w:val="both"/>
        <w:rPr>
          <w:del w:id="325" w:author="ms699852" w:date="2017-10-17T21:26:00Z"/>
          <w:rFonts w:ascii="Arial" w:hAnsi="Arial" w:cs="Arial"/>
          <w:sz w:val="18"/>
          <w:szCs w:val="18"/>
          <w:rPrChange w:id="326" w:author="ms699852" w:date="2017-10-17T10:56:00Z">
            <w:rPr>
              <w:del w:id="327" w:author="ms699852" w:date="2017-10-17T21:26:00Z"/>
              <w:rFonts w:ascii="Arial" w:hAnsi="Arial" w:cs="Arial"/>
              <w:sz w:val="18"/>
              <w:szCs w:val="18"/>
              <w:lang w:val="en-GB"/>
            </w:rPr>
          </w:rPrChange>
        </w:rPr>
      </w:pPr>
    </w:p>
    <w:p w14:paraId="19748586" w14:textId="77777777" w:rsidR="00061162" w:rsidRDefault="00061162" w:rsidP="00061162">
      <w:pPr>
        <w:widowControl w:val="0"/>
        <w:jc w:val="both"/>
        <w:rPr>
          <w:rFonts w:ascii="Arial" w:hAnsi="Arial" w:cs="Arial"/>
          <w:sz w:val="18"/>
          <w:szCs w:val="18"/>
          <w:lang w:val="en-US"/>
        </w:rPr>
      </w:pPr>
      <w:commentRangeStart w:id="328"/>
      <w:commentRangeStart w:id="329"/>
      <w:r>
        <w:rPr>
          <w:rFonts w:ascii="Arial" w:hAnsi="Arial" w:cs="Arial"/>
          <w:sz w:val="18"/>
          <w:szCs w:val="18"/>
          <w:lang w:val="en-US"/>
        </w:rPr>
        <w:t>3.</w:t>
      </w:r>
      <w:del w:id="330" w:author="ms699852" w:date="2017-10-17T21:21:00Z">
        <w:r w:rsidR="0050260A" w:rsidDel="00764418">
          <w:rPr>
            <w:rFonts w:ascii="Arial" w:hAnsi="Arial" w:cs="Arial"/>
            <w:sz w:val="18"/>
            <w:szCs w:val="18"/>
            <w:lang w:val="en-US"/>
          </w:rPr>
          <w:delText>2</w:delText>
        </w:r>
      </w:del>
      <w:ins w:id="331" w:author="ms699852" w:date="2017-10-17T21:21:00Z">
        <w:r w:rsidR="00764418">
          <w:rPr>
            <w:rFonts w:ascii="Arial" w:hAnsi="Arial" w:cs="Arial"/>
            <w:sz w:val="18"/>
            <w:szCs w:val="18"/>
            <w:lang w:val="en-US"/>
          </w:rPr>
          <w:t>3</w:t>
        </w:r>
      </w:ins>
      <w:r>
        <w:rPr>
          <w:rFonts w:ascii="Arial" w:hAnsi="Arial" w:cs="Arial"/>
          <w:sz w:val="18"/>
          <w:szCs w:val="18"/>
          <w:lang w:val="en-US"/>
        </w:rPr>
        <w:t xml:space="preserve"> </w:t>
      </w:r>
      <w:r w:rsidR="0050260A">
        <w:rPr>
          <w:rFonts w:ascii="Arial" w:hAnsi="Arial" w:cs="Arial"/>
          <w:sz w:val="18"/>
          <w:szCs w:val="18"/>
          <w:lang w:val="en-US"/>
        </w:rPr>
        <w:t>Location- and Orientation Sensor Data Quality</w:t>
      </w:r>
    </w:p>
    <w:p w14:paraId="263322AC" w14:textId="77777777" w:rsidR="00061162" w:rsidRDefault="00061162" w:rsidP="00061162">
      <w:pPr>
        <w:widowControl w:val="0"/>
        <w:jc w:val="both"/>
        <w:rPr>
          <w:rFonts w:ascii="Arial" w:hAnsi="Arial" w:cs="Arial"/>
          <w:sz w:val="18"/>
          <w:szCs w:val="18"/>
          <w:lang w:val="en-US"/>
        </w:rPr>
      </w:pPr>
    </w:p>
    <w:p w14:paraId="12C5F4C8" w14:textId="09BEBB7B" w:rsidR="00F71A63" w:rsidRDefault="009B1BAB" w:rsidP="00061162">
      <w:pPr>
        <w:widowControl w:val="0"/>
        <w:tabs>
          <w:tab w:val="left" w:pos="142"/>
        </w:tabs>
        <w:jc w:val="both"/>
        <w:rPr>
          <w:rFonts w:ascii="Arial" w:hAnsi="Arial" w:cs="Arial"/>
          <w:sz w:val="18"/>
          <w:szCs w:val="18"/>
          <w:lang w:val="en-GB"/>
        </w:rPr>
      </w:pPr>
      <w:proofErr w:type="gramStart"/>
      <w:r w:rsidRPr="00661D67">
        <w:rPr>
          <w:rFonts w:ascii="Arial" w:hAnsi="Arial" w:cs="Arial"/>
          <w:sz w:val="18"/>
          <w:szCs w:val="18"/>
          <w:lang w:val="en-GB"/>
        </w:rPr>
        <w:t>The majority of</w:t>
      </w:r>
      <w:proofErr w:type="gramEnd"/>
      <w:r w:rsidRPr="00661D67">
        <w:rPr>
          <w:rFonts w:ascii="Arial" w:hAnsi="Arial" w:cs="Arial"/>
          <w:sz w:val="18"/>
          <w:szCs w:val="18"/>
          <w:lang w:val="en-GB"/>
        </w:rPr>
        <w:t xml:space="preserve"> </w:t>
      </w:r>
      <w:r w:rsidR="00661D67" w:rsidRPr="00661D67">
        <w:rPr>
          <w:rFonts w:ascii="Arial" w:hAnsi="Arial" w:cs="Arial"/>
          <w:sz w:val="18"/>
          <w:szCs w:val="18"/>
          <w:lang w:val="en-GB"/>
        </w:rPr>
        <w:t>today’s</w:t>
      </w:r>
      <w:r w:rsidRPr="00661D67">
        <w:rPr>
          <w:rFonts w:ascii="Arial" w:hAnsi="Arial" w:cs="Arial"/>
          <w:sz w:val="18"/>
          <w:szCs w:val="18"/>
          <w:lang w:val="en-GB"/>
        </w:rPr>
        <w:t xml:space="preserve"> smartphones share inbuil</w:t>
      </w:r>
      <w:ins w:id="332" w:author="ms699852" w:date="2017-10-17T20:48:00Z">
        <w:r w:rsidR="009B4C4C">
          <w:rPr>
            <w:rFonts w:ascii="Arial" w:hAnsi="Arial" w:cs="Arial"/>
            <w:sz w:val="18"/>
            <w:szCs w:val="18"/>
            <w:lang w:val="en-GB"/>
          </w:rPr>
          <w:t>t</w:t>
        </w:r>
      </w:ins>
      <w:del w:id="333" w:author="ms699852" w:date="2017-10-17T20:48:00Z">
        <w:r w:rsidRPr="00661D67" w:rsidDel="009B4C4C">
          <w:rPr>
            <w:rFonts w:ascii="Arial" w:hAnsi="Arial" w:cs="Arial"/>
            <w:sz w:val="18"/>
            <w:szCs w:val="18"/>
            <w:lang w:val="en-GB"/>
          </w:rPr>
          <w:delText>d</w:delText>
        </w:r>
      </w:del>
      <w:r w:rsidRPr="00661D67">
        <w:rPr>
          <w:rFonts w:ascii="Arial" w:hAnsi="Arial" w:cs="Arial"/>
          <w:sz w:val="18"/>
          <w:szCs w:val="18"/>
          <w:lang w:val="en-GB"/>
        </w:rPr>
        <w:t xml:space="preserve"> </w:t>
      </w:r>
      <w:del w:id="334" w:author="ms699852" w:date="2017-10-17T20:48:00Z">
        <w:r w:rsidRPr="00661D67" w:rsidDel="009B4C4C">
          <w:rPr>
            <w:rFonts w:ascii="Arial" w:hAnsi="Arial" w:cs="Arial"/>
            <w:sz w:val="18"/>
            <w:szCs w:val="18"/>
            <w:lang w:val="en-GB"/>
          </w:rPr>
          <w:delText>m</w:delText>
        </w:r>
        <w:r w:rsidR="00661D67" w:rsidRPr="00661D67" w:rsidDel="009B4C4C">
          <w:rPr>
            <w:rFonts w:ascii="Arial" w:hAnsi="Arial" w:cs="Arial"/>
            <w:sz w:val="18"/>
            <w:szCs w:val="18"/>
            <w:lang w:val="en-GB"/>
          </w:rPr>
          <w:delText>icroelectromechanical systems (</w:delText>
        </w:r>
      </w:del>
      <w:r w:rsidR="00661D67" w:rsidRPr="00661D67">
        <w:rPr>
          <w:rFonts w:ascii="Arial" w:hAnsi="Arial" w:cs="Arial"/>
          <w:sz w:val="18"/>
          <w:szCs w:val="18"/>
          <w:lang w:val="en-GB"/>
        </w:rPr>
        <w:t>MEMS</w:t>
      </w:r>
      <w:ins w:id="335" w:author="ms699852" w:date="2017-10-17T20:48:00Z">
        <w:r w:rsidR="009B4C4C">
          <w:rPr>
            <w:rFonts w:ascii="Arial" w:hAnsi="Arial" w:cs="Arial"/>
            <w:sz w:val="18"/>
            <w:szCs w:val="18"/>
            <w:lang w:val="en-GB"/>
          </w:rPr>
          <w:t xml:space="preserve"> </w:t>
        </w:r>
      </w:ins>
      <w:del w:id="336" w:author="ms699852" w:date="2017-10-17T20:48:00Z">
        <w:r w:rsidR="00661D67" w:rsidRPr="00661D67" w:rsidDel="009B4C4C">
          <w:rPr>
            <w:rFonts w:ascii="Arial" w:hAnsi="Arial" w:cs="Arial"/>
            <w:sz w:val="18"/>
            <w:szCs w:val="18"/>
            <w:lang w:val="en-GB"/>
          </w:rPr>
          <w:delText xml:space="preserve">) </w:delText>
        </w:r>
      </w:del>
      <w:r w:rsidR="00661D67" w:rsidRPr="00661D67">
        <w:rPr>
          <w:rFonts w:ascii="Arial" w:hAnsi="Arial" w:cs="Arial"/>
          <w:sz w:val="18"/>
          <w:szCs w:val="18"/>
          <w:lang w:val="en-GB"/>
        </w:rPr>
        <w:t xml:space="preserve">for orientation tasks </w:t>
      </w:r>
      <w:r w:rsidR="00661D67">
        <w:rPr>
          <w:rFonts w:ascii="Arial" w:hAnsi="Arial" w:cs="Arial"/>
          <w:sz w:val="18"/>
          <w:szCs w:val="18"/>
          <w:lang w:val="en-GB"/>
        </w:rPr>
        <w:t>from simple</w:t>
      </w:r>
      <w:r w:rsidR="00661D67" w:rsidRPr="00661D67">
        <w:rPr>
          <w:rFonts w:ascii="Arial" w:hAnsi="Arial" w:cs="Arial"/>
          <w:sz w:val="18"/>
          <w:szCs w:val="18"/>
          <w:lang w:val="en-GB"/>
        </w:rPr>
        <w:t xml:space="preserve"> screen orientation determination </w:t>
      </w:r>
      <w:r w:rsidR="00661D67">
        <w:rPr>
          <w:rFonts w:ascii="Arial" w:hAnsi="Arial" w:cs="Arial"/>
          <w:sz w:val="18"/>
          <w:szCs w:val="18"/>
          <w:lang w:val="en-GB"/>
        </w:rPr>
        <w:t>up to</w:t>
      </w:r>
      <w:r w:rsidR="00661D67" w:rsidRPr="00661D67">
        <w:rPr>
          <w:rFonts w:ascii="Arial" w:hAnsi="Arial" w:cs="Arial"/>
          <w:sz w:val="18"/>
          <w:szCs w:val="18"/>
          <w:lang w:val="en-GB"/>
        </w:rPr>
        <w:t xml:space="preserve"> navigation purposes. </w:t>
      </w:r>
      <w:r w:rsidR="00661D67">
        <w:rPr>
          <w:rFonts w:ascii="Arial" w:hAnsi="Arial" w:cs="Arial"/>
          <w:sz w:val="18"/>
          <w:szCs w:val="18"/>
          <w:lang w:val="en-GB"/>
        </w:rPr>
        <w:t xml:space="preserve">Commonly, MEMS comprise 3-axis accelerometers, 3-axis gyroscopes, magnetometers and gravity sensors. Barometers are increasingly integrated. </w:t>
      </w:r>
      <w:r w:rsidR="00A1009D">
        <w:rPr>
          <w:rFonts w:ascii="Arial" w:hAnsi="Arial" w:cs="Arial"/>
          <w:sz w:val="18"/>
          <w:szCs w:val="18"/>
          <w:lang w:val="en-GB"/>
        </w:rPr>
        <w:t xml:space="preserve">It seems to be obvious that </w:t>
      </w:r>
      <w:r w:rsidR="00D00B21">
        <w:rPr>
          <w:rFonts w:ascii="Arial" w:hAnsi="Arial" w:cs="Arial"/>
          <w:sz w:val="18"/>
          <w:szCs w:val="18"/>
          <w:lang w:val="en-GB"/>
        </w:rPr>
        <w:t>this kind of low-cost inertial measurement units</w:t>
      </w:r>
      <w:r w:rsidR="00295F10">
        <w:rPr>
          <w:rFonts w:ascii="Arial" w:hAnsi="Arial" w:cs="Arial"/>
          <w:sz w:val="18"/>
          <w:szCs w:val="18"/>
          <w:lang w:val="en-GB"/>
        </w:rPr>
        <w:t xml:space="preserve"> (IMUs)</w:t>
      </w:r>
      <w:r w:rsidR="00D00B21">
        <w:rPr>
          <w:rFonts w:ascii="Arial" w:hAnsi="Arial" w:cs="Arial"/>
          <w:sz w:val="18"/>
          <w:szCs w:val="18"/>
          <w:lang w:val="en-GB"/>
        </w:rPr>
        <w:t xml:space="preserve"> cannot be comparable in resolution and stability due to </w:t>
      </w:r>
      <w:r w:rsidR="00D00B21" w:rsidRPr="00D00B21">
        <w:rPr>
          <w:rFonts w:ascii="Arial" w:hAnsi="Arial" w:cs="Arial"/>
          <w:sz w:val="18"/>
          <w:szCs w:val="18"/>
          <w:lang w:val="en-GB"/>
        </w:rPr>
        <w:t>lowest production cost</w:t>
      </w:r>
      <w:r w:rsidR="008076C2">
        <w:rPr>
          <w:rFonts w:ascii="Arial" w:hAnsi="Arial" w:cs="Arial"/>
          <w:sz w:val="18"/>
          <w:szCs w:val="18"/>
          <w:lang w:val="en-GB"/>
        </w:rPr>
        <w:t>. For Apple’s iPhone and Samsung’s Galaxy series (</w:t>
      </w:r>
      <w:r w:rsidR="00295F10">
        <w:rPr>
          <w:rFonts w:ascii="Arial" w:hAnsi="Arial" w:cs="Arial"/>
          <w:sz w:val="18"/>
          <w:szCs w:val="18"/>
          <w:lang w:val="en-GB"/>
        </w:rPr>
        <w:t>un</w:t>
      </w:r>
      <w:r w:rsidR="008076C2">
        <w:rPr>
          <w:rFonts w:ascii="Arial" w:hAnsi="Arial" w:cs="Arial"/>
          <w:sz w:val="18"/>
          <w:szCs w:val="18"/>
          <w:lang w:val="en-GB"/>
        </w:rPr>
        <w:t xml:space="preserve">til 2014) it should be noted, that sensors share less than 5 % of the production costs and range between 1.60 and 7.00 USD </w:t>
      </w:r>
      <w:r w:rsidR="00D00B21">
        <w:rPr>
          <w:rFonts w:ascii="Arial" w:hAnsi="Arial" w:cs="Arial"/>
          <w:sz w:val="18"/>
          <w:szCs w:val="18"/>
          <w:lang w:val="en-GB"/>
        </w:rPr>
        <w:t>(</w:t>
      </w:r>
      <w:r w:rsidR="00D00B21" w:rsidRPr="00452BDE">
        <w:rPr>
          <w:rFonts w:ascii="Arial" w:hAnsi="Arial" w:cs="Arial"/>
          <w:sz w:val="18"/>
          <w:szCs w:val="18"/>
          <w:highlight w:val="lightGray"/>
          <w:lang w:val="en-GB"/>
          <w:rPrChange w:id="337" w:author="ms699852" w:date="2017-10-19T13:21:00Z">
            <w:rPr>
              <w:rFonts w:ascii="Arial" w:hAnsi="Arial" w:cs="Arial"/>
              <w:sz w:val="18"/>
              <w:szCs w:val="18"/>
              <w:lang w:val="en-GB"/>
            </w:rPr>
          </w:rPrChange>
        </w:rPr>
        <w:t>Lewin</w:t>
      </w:r>
      <w:del w:id="338" w:author="ms699852" w:date="2017-10-19T13:20:00Z">
        <w:r w:rsidR="00D00B21" w:rsidRPr="00452BDE" w:rsidDel="00452BDE">
          <w:rPr>
            <w:rFonts w:ascii="Arial" w:hAnsi="Arial" w:cs="Arial"/>
            <w:sz w:val="18"/>
            <w:szCs w:val="18"/>
            <w:highlight w:val="lightGray"/>
            <w:lang w:val="en-GB"/>
            <w:rPrChange w:id="339" w:author="ms699852" w:date="2017-10-19T13:21:00Z">
              <w:rPr>
                <w:rFonts w:ascii="Arial" w:hAnsi="Arial" w:cs="Arial"/>
                <w:sz w:val="18"/>
                <w:szCs w:val="18"/>
                <w:lang w:val="en-GB"/>
              </w:rPr>
            </w:rPrChange>
          </w:rPr>
          <w:delText xml:space="preserve">, </w:delText>
        </w:r>
      </w:del>
      <w:r w:rsidR="00D00B21" w:rsidRPr="00452BDE">
        <w:rPr>
          <w:rFonts w:ascii="Arial" w:hAnsi="Arial" w:cs="Arial"/>
          <w:sz w:val="18"/>
          <w:szCs w:val="18"/>
          <w:highlight w:val="lightGray"/>
          <w:lang w:val="en-GB"/>
          <w:rPrChange w:id="340" w:author="ms699852" w:date="2017-10-19T13:21:00Z">
            <w:rPr>
              <w:rFonts w:ascii="Arial" w:hAnsi="Arial" w:cs="Arial"/>
              <w:sz w:val="18"/>
              <w:szCs w:val="18"/>
              <w:lang w:val="en-GB"/>
            </w:rPr>
          </w:rPrChange>
        </w:rPr>
        <w:t>2014</w:t>
      </w:r>
      <w:r w:rsidR="00D00B21">
        <w:rPr>
          <w:rFonts w:ascii="Arial" w:hAnsi="Arial" w:cs="Arial"/>
          <w:sz w:val="18"/>
          <w:szCs w:val="18"/>
          <w:lang w:val="en-GB"/>
        </w:rPr>
        <w:t>)</w:t>
      </w:r>
      <w:r w:rsidR="008076C2">
        <w:rPr>
          <w:rFonts w:ascii="Arial" w:hAnsi="Arial" w:cs="Arial"/>
          <w:sz w:val="18"/>
          <w:szCs w:val="18"/>
          <w:lang w:val="en-GB"/>
        </w:rPr>
        <w:t xml:space="preserve">. In comparison to that, even </w:t>
      </w:r>
      <w:r w:rsidR="001E0461">
        <w:rPr>
          <w:rFonts w:ascii="Arial" w:hAnsi="Arial" w:cs="Arial"/>
          <w:sz w:val="18"/>
          <w:szCs w:val="18"/>
          <w:lang w:val="en-GB"/>
        </w:rPr>
        <w:t>light</w:t>
      </w:r>
      <w:r w:rsidR="008076C2">
        <w:rPr>
          <w:rFonts w:ascii="Arial" w:hAnsi="Arial" w:cs="Arial"/>
          <w:sz w:val="18"/>
          <w:szCs w:val="18"/>
          <w:lang w:val="en-GB"/>
        </w:rPr>
        <w:t xml:space="preserve"> IMU’s for e.g. airborne applications like drone navigation amount to several hundred dollars. </w:t>
      </w:r>
      <w:r w:rsidR="001E0461">
        <w:rPr>
          <w:rFonts w:ascii="Arial" w:hAnsi="Arial" w:cs="Arial"/>
          <w:sz w:val="18"/>
          <w:szCs w:val="18"/>
          <w:lang w:val="en-GB"/>
        </w:rPr>
        <w:t>Nevertheless, due to various kinds of orientation sensors, sensor fusion and filtering help to solve the issue of noisy accelerometers and drifting gyroscopes</w:t>
      </w:r>
      <w:r w:rsidR="00F71A63">
        <w:rPr>
          <w:rFonts w:ascii="Arial" w:hAnsi="Arial" w:cs="Arial"/>
          <w:sz w:val="18"/>
          <w:szCs w:val="18"/>
          <w:lang w:val="en-GB"/>
        </w:rPr>
        <w:t xml:space="preserve"> that accumulate their errors respectively over time. U</w:t>
      </w:r>
      <w:r w:rsidR="001E0461">
        <w:rPr>
          <w:rFonts w:ascii="Arial" w:hAnsi="Arial" w:cs="Arial"/>
          <w:sz w:val="18"/>
          <w:szCs w:val="18"/>
          <w:lang w:val="en-GB"/>
        </w:rPr>
        <w:t>sing their complementary characteristics</w:t>
      </w:r>
      <w:r w:rsidR="00F71A63">
        <w:rPr>
          <w:rFonts w:ascii="Arial" w:hAnsi="Arial" w:cs="Arial"/>
          <w:sz w:val="18"/>
          <w:szCs w:val="18"/>
          <w:lang w:val="en-GB"/>
        </w:rPr>
        <w:t xml:space="preserve">, sensor fusion and implementation of filtering approaches could </w:t>
      </w:r>
      <w:r w:rsidR="001E0461">
        <w:rPr>
          <w:rFonts w:ascii="Arial" w:hAnsi="Arial" w:cs="Arial"/>
          <w:sz w:val="18"/>
          <w:szCs w:val="18"/>
          <w:lang w:val="en-GB"/>
        </w:rPr>
        <w:t>improve orientation accuracy and stabilit</w:t>
      </w:r>
      <w:r w:rsidR="00F71A63">
        <w:rPr>
          <w:rFonts w:ascii="Arial" w:hAnsi="Arial" w:cs="Arial"/>
          <w:sz w:val="18"/>
          <w:szCs w:val="18"/>
          <w:lang w:val="en-GB"/>
        </w:rPr>
        <w:t>y significantly (</w:t>
      </w:r>
      <w:r w:rsidR="00F71A63" w:rsidRPr="00452BDE">
        <w:rPr>
          <w:rFonts w:ascii="Arial" w:hAnsi="Arial" w:cs="Arial"/>
          <w:sz w:val="18"/>
          <w:szCs w:val="18"/>
          <w:highlight w:val="lightGray"/>
          <w:lang w:val="en-GB"/>
          <w:rPrChange w:id="341" w:author="ms699852" w:date="2017-10-19T13:21:00Z">
            <w:rPr>
              <w:rFonts w:ascii="Arial" w:hAnsi="Arial" w:cs="Arial"/>
              <w:sz w:val="18"/>
              <w:szCs w:val="18"/>
              <w:lang w:val="en-GB"/>
            </w:rPr>
          </w:rPrChange>
        </w:rPr>
        <w:t>Kok</w:t>
      </w:r>
      <w:del w:id="342" w:author="ms699852" w:date="2017-10-19T13:20:00Z">
        <w:r w:rsidR="00F71A63" w:rsidRPr="00452BDE" w:rsidDel="00452BDE">
          <w:rPr>
            <w:rFonts w:ascii="Arial" w:hAnsi="Arial" w:cs="Arial"/>
            <w:sz w:val="18"/>
            <w:szCs w:val="18"/>
            <w:highlight w:val="lightGray"/>
            <w:lang w:val="en-GB"/>
            <w:rPrChange w:id="343" w:author="ms699852" w:date="2017-10-19T13:21:00Z">
              <w:rPr>
                <w:rFonts w:ascii="Arial" w:hAnsi="Arial" w:cs="Arial"/>
                <w:sz w:val="18"/>
                <w:szCs w:val="18"/>
                <w:lang w:val="en-GB"/>
              </w:rPr>
            </w:rPrChange>
          </w:rPr>
          <w:delText xml:space="preserve"> et al., </w:delText>
        </w:r>
      </w:del>
      <w:r w:rsidR="00F71A63" w:rsidRPr="00452BDE">
        <w:rPr>
          <w:rFonts w:ascii="Arial" w:hAnsi="Arial" w:cs="Arial"/>
          <w:sz w:val="18"/>
          <w:szCs w:val="18"/>
          <w:highlight w:val="lightGray"/>
          <w:lang w:val="en-GB"/>
          <w:rPrChange w:id="344" w:author="ms699852" w:date="2017-10-19T13:21:00Z">
            <w:rPr>
              <w:rFonts w:ascii="Arial" w:hAnsi="Arial" w:cs="Arial"/>
              <w:sz w:val="18"/>
              <w:szCs w:val="18"/>
              <w:lang w:val="en-GB"/>
            </w:rPr>
          </w:rPrChange>
        </w:rPr>
        <w:t>2017, Pacha</w:t>
      </w:r>
      <w:del w:id="345" w:author=" " w:date="2017-10-16T11:13:00Z">
        <w:r w:rsidR="00F71A63" w:rsidRPr="00452BDE" w:rsidDel="00D012ED">
          <w:rPr>
            <w:rFonts w:ascii="Arial" w:hAnsi="Arial" w:cs="Arial"/>
            <w:sz w:val="18"/>
            <w:szCs w:val="18"/>
            <w:highlight w:val="lightGray"/>
            <w:lang w:val="en-GB"/>
            <w:rPrChange w:id="346" w:author="ms699852" w:date="2017-10-19T13:21:00Z">
              <w:rPr>
                <w:rFonts w:ascii="Arial" w:hAnsi="Arial" w:cs="Arial"/>
                <w:sz w:val="18"/>
                <w:szCs w:val="18"/>
                <w:lang w:val="en-GB"/>
              </w:rPr>
            </w:rPrChange>
          </w:rPr>
          <w:delText xml:space="preserve">, </w:delText>
        </w:r>
      </w:del>
      <w:r w:rsidR="00F71A63" w:rsidRPr="00452BDE">
        <w:rPr>
          <w:rFonts w:ascii="Arial" w:hAnsi="Arial" w:cs="Arial"/>
          <w:sz w:val="18"/>
          <w:szCs w:val="18"/>
          <w:highlight w:val="lightGray"/>
          <w:lang w:val="en-GB"/>
          <w:rPrChange w:id="347" w:author="ms699852" w:date="2017-10-19T13:21:00Z">
            <w:rPr>
              <w:rFonts w:ascii="Arial" w:hAnsi="Arial" w:cs="Arial"/>
              <w:sz w:val="18"/>
              <w:szCs w:val="18"/>
              <w:lang w:val="en-GB"/>
            </w:rPr>
          </w:rPrChange>
        </w:rPr>
        <w:t>2015</w:t>
      </w:r>
      <w:r w:rsidR="00F71A63">
        <w:rPr>
          <w:rFonts w:ascii="Arial" w:hAnsi="Arial" w:cs="Arial"/>
          <w:sz w:val="18"/>
          <w:szCs w:val="18"/>
          <w:lang w:val="en-GB"/>
        </w:rPr>
        <w:t>).</w:t>
      </w:r>
    </w:p>
    <w:p w14:paraId="4F4C5D65" w14:textId="2773BA51" w:rsidR="003B314C" w:rsidDel="00781B45" w:rsidRDefault="006D2023" w:rsidP="00061162">
      <w:pPr>
        <w:widowControl w:val="0"/>
        <w:tabs>
          <w:tab w:val="left" w:pos="142"/>
        </w:tabs>
        <w:jc w:val="both"/>
        <w:rPr>
          <w:del w:id="348" w:author="ms699852" w:date="2017-10-16T21:37:00Z"/>
          <w:rFonts w:ascii="Arial" w:hAnsi="Arial" w:cs="Arial"/>
          <w:sz w:val="18"/>
          <w:szCs w:val="18"/>
          <w:lang w:val="en-GB"/>
        </w:rPr>
      </w:pPr>
      <w:r w:rsidRPr="005D2D7B">
        <w:rPr>
          <w:rFonts w:ascii="Arial" w:hAnsi="Arial" w:cs="Arial"/>
          <w:sz w:val="18"/>
          <w:szCs w:val="18"/>
          <w:lang w:val="en-GB"/>
          <w:rPrChange w:id="349" w:author="ms699852" w:date="2017-10-17T11:21:00Z">
            <w:rPr>
              <w:rFonts w:ascii="Arial" w:hAnsi="Arial" w:cs="Arial"/>
              <w:sz w:val="18"/>
              <w:szCs w:val="18"/>
              <w:highlight w:val="magenta"/>
              <w:lang w:val="en-GB"/>
            </w:rPr>
          </w:rPrChange>
        </w:rPr>
        <w:tab/>
      </w:r>
      <w:ins w:id="350" w:author="ms699852" w:date="2017-10-16T22:09:00Z">
        <w:r w:rsidR="00BC0F4C">
          <w:rPr>
            <w:rFonts w:ascii="Arial" w:hAnsi="Arial" w:cs="Arial"/>
            <w:sz w:val="18"/>
            <w:szCs w:val="18"/>
            <w:highlight w:val="darkGray"/>
            <w:lang w:val="en-GB"/>
            <w:rPrChange w:id="351" w:author="ms699852" w:date="2017-10-19T13:44:00Z">
              <w:rPr>
                <w:rFonts w:ascii="Arial" w:hAnsi="Arial" w:cs="Arial"/>
                <w:sz w:val="18"/>
                <w:szCs w:val="18"/>
                <w:highlight w:val="darkGray"/>
                <w:lang w:val="en-GB"/>
              </w:rPr>
            </w:rPrChange>
          </w:rPr>
          <w:t>Fig.</w:t>
        </w:r>
        <w:r w:rsidR="00746DCD" w:rsidRPr="00BC0F4C">
          <w:rPr>
            <w:rFonts w:ascii="Arial" w:hAnsi="Arial" w:cs="Arial"/>
            <w:sz w:val="18"/>
            <w:szCs w:val="18"/>
            <w:highlight w:val="darkGray"/>
            <w:lang w:val="en-GB"/>
            <w:rPrChange w:id="352" w:author="ms699852" w:date="2017-10-19T13:44:00Z">
              <w:rPr>
                <w:rFonts w:ascii="Arial" w:hAnsi="Arial" w:cs="Arial"/>
                <w:sz w:val="18"/>
                <w:szCs w:val="18"/>
                <w:highlight w:val="magenta"/>
                <w:lang w:val="en-GB"/>
              </w:rPr>
            </w:rPrChange>
          </w:rPr>
          <w:t xml:space="preserve"> 2</w:t>
        </w:r>
      </w:ins>
      <w:del w:id="353" w:author="ms699852" w:date="2017-10-16T22:09:00Z">
        <w:r w:rsidRPr="00B974D8" w:rsidDel="00746DCD">
          <w:rPr>
            <w:rFonts w:ascii="Arial" w:hAnsi="Arial" w:cs="Arial"/>
            <w:sz w:val="18"/>
            <w:szCs w:val="18"/>
            <w:highlight w:val="yellow"/>
            <w:lang w:val="en-GB"/>
            <w:rPrChange w:id="354" w:author="ms699852" w:date="2017-10-17T18:37:00Z">
              <w:rPr>
                <w:rFonts w:ascii="Arial" w:hAnsi="Arial" w:cs="Arial"/>
                <w:sz w:val="18"/>
                <w:szCs w:val="18"/>
                <w:highlight w:val="magenta"/>
                <w:lang w:val="en-GB"/>
              </w:rPr>
            </w:rPrChange>
          </w:rPr>
          <w:delText xml:space="preserve">Table </w:delText>
        </w:r>
      </w:del>
      <w:del w:id="355" w:author="ms699852" w:date="2017-10-16T14:20:00Z">
        <w:r w:rsidRPr="00B974D8" w:rsidDel="00252690">
          <w:rPr>
            <w:rFonts w:ascii="Arial" w:hAnsi="Arial" w:cs="Arial"/>
            <w:sz w:val="18"/>
            <w:szCs w:val="18"/>
            <w:highlight w:val="yellow"/>
            <w:lang w:val="en-GB"/>
            <w:rPrChange w:id="356" w:author="ms699852" w:date="2017-10-17T18:37:00Z">
              <w:rPr>
                <w:rFonts w:ascii="Arial" w:hAnsi="Arial" w:cs="Arial"/>
                <w:sz w:val="18"/>
                <w:szCs w:val="18"/>
                <w:highlight w:val="magenta"/>
                <w:lang w:val="en-GB"/>
              </w:rPr>
            </w:rPrChange>
          </w:rPr>
          <w:delText>x</w:delText>
        </w:r>
        <w:r w:rsidDel="00252690">
          <w:rPr>
            <w:rFonts w:ascii="Arial" w:hAnsi="Arial" w:cs="Arial"/>
            <w:sz w:val="18"/>
            <w:szCs w:val="18"/>
            <w:lang w:val="en-GB"/>
          </w:rPr>
          <w:delText xml:space="preserve"> </w:delText>
        </w:r>
      </w:del>
      <w:ins w:id="357" w:author="ms699852" w:date="2017-10-16T14:20:00Z">
        <w:r w:rsidR="00252690">
          <w:rPr>
            <w:rFonts w:ascii="Arial" w:hAnsi="Arial" w:cs="Arial"/>
            <w:sz w:val="18"/>
            <w:szCs w:val="18"/>
            <w:lang w:val="en-GB"/>
          </w:rPr>
          <w:t xml:space="preserve"> </w:t>
        </w:r>
      </w:ins>
      <w:r w:rsidR="005A0836">
        <w:rPr>
          <w:rFonts w:ascii="Arial" w:hAnsi="Arial" w:cs="Arial"/>
          <w:sz w:val="18"/>
          <w:szCs w:val="18"/>
          <w:lang w:val="en-GB"/>
        </w:rPr>
        <w:t xml:space="preserve">shows </w:t>
      </w:r>
      <w:r>
        <w:rPr>
          <w:rFonts w:ascii="Arial" w:hAnsi="Arial" w:cs="Arial"/>
          <w:sz w:val="18"/>
          <w:szCs w:val="18"/>
          <w:lang w:val="en-GB"/>
        </w:rPr>
        <w:t>s</w:t>
      </w:r>
      <w:r w:rsidR="00F71A63">
        <w:rPr>
          <w:rFonts w:ascii="Arial" w:hAnsi="Arial" w:cs="Arial"/>
          <w:sz w:val="18"/>
          <w:szCs w:val="18"/>
          <w:lang w:val="en-GB"/>
        </w:rPr>
        <w:t>tability test</w:t>
      </w:r>
      <w:r w:rsidR="005A0836">
        <w:rPr>
          <w:rFonts w:ascii="Arial" w:hAnsi="Arial" w:cs="Arial"/>
          <w:sz w:val="18"/>
          <w:szCs w:val="18"/>
          <w:lang w:val="en-GB"/>
        </w:rPr>
        <w:t xml:space="preserve"> result</w:t>
      </w:r>
      <w:r w:rsidR="00F71A63">
        <w:rPr>
          <w:rFonts w:ascii="Arial" w:hAnsi="Arial" w:cs="Arial"/>
          <w:sz w:val="18"/>
          <w:szCs w:val="18"/>
          <w:lang w:val="en-GB"/>
        </w:rPr>
        <w:t xml:space="preserve">s </w:t>
      </w:r>
      <w:ins w:id="358" w:author="ms699852" w:date="2017-10-16T14:23:00Z">
        <w:r w:rsidR="006D692B">
          <w:rPr>
            <w:rFonts w:ascii="Arial" w:hAnsi="Arial" w:cs="Arial"/>
            <w:sz w:val="18"/>
            <w:szCs w:val="18"/>
            <w:lang w:val="en-GB"/>
          </w:rPr>
          <w:t xml:space="preserve">of the azimuth, pitch and roll angles </w:t>
        </w:r>
      </w:ins>
      <w:ins w:id="359" w:author="ms699852" w:date="2017-10-16T14:24:00Z">
        <w:r w:rsidR="006D692B">
          <w:rPr>
            <w:rFonts w:ascii="Arial" w:hAnsi="Arial" w:cs="Arial"/>
            <w:sz w:val="18"/>
            <w:szCs w:val="18"/>
            <w:lang w:val="en-GB"/>
          </w:rPr>
          <w:t>remapped to</w:t>
        </w:r>
      </w:ins>
      <w:ins w:id="360" w:author="ms699852" w:date="2017-10-16T14:23:00Z">
        <w:r w:rsidR="006D692B">
          <w:rPr>
            <w:rFonts w:ascii="Arial" w:hAnsi="Arial" w:cs="Arial"/>
            <w:sz w:val="18"/>
            <w:szCs w:val="18"/>
            <w:lang w:val="en-GB"/>
          </w:rPr>
          <w:t xml:space="preserve"> landscape mode </w:t>
        </w:r>
      </w:ins>
      <w:r w:rsidR="00F71A63">
        <w:rPr>
          <w:rFonts w:ascii="Arial" w:hAnsi="Arial" w:cs="Arial"/>
          <w:sz w:val="18"/>
          <w:szCs w:val="18"/>
          <w:lang w:val="en-GB"/>
        </w:rPr>
        <w:t xml:space="preserve">using </w:t>
      </w:r>
      <w:r>
        <w:rPr>
          <w:rFonts w:ascii="Arial" w:hAnsi="Arial" w:cs="Arial"/>
          <w:sz w:val="18"/>
          <w:szCs w:val="18"/>
          <w:lang w:val="en-GB"/>
        </w:rPr>
        <w:t>the Android smartphone Samsung Galaxy S8 and a Kalman filtered fusion of the inbuild accelerometer, gyroscope and compass combined with the calibrated gyroscope (implementation according to Pacha</w:t>
      </w:r>
      <w:del w:id="361" w:author=" " w:date="2017-10-16T11:13:00Z">
        <w:r w:rsidDel="00D012ED">
          <w:rPr>
            <w:rFonts w:ascii="Arial" w:hAnsi="Arial" w:cs="Arial"/>
            <w:sz w:val="18"/>
            <w:szCs w:val="18"/>
            <w:lang w:val="en-GB"/>
          </w:rPr>
          <w:delText xml:space="preserve">, </w:delText>
        </w:r>
      </w:del>
      <w:r>
        <w:rPr>
          <w:rFonts w:ascii="Arial" w:hAnsi="Arial" w:cs="Arial"/>
          <w:sz w:val="18"/>
          <w:szCs w:val="18"/>
          <w:lang w:val="en-GB"/>
        </w:rPr>
        <w:t>2015). Furthermore, the azimuth includes magnetometer information pointing to the geographic north after correction by declination.</w:t>
      </w:r>
      <w:r w:rsidR="009826FD">
        <w:rPr>
          <w:rFonts w:ascii="Arial" w:hAnsi="Arial" w:cs="Arial"/>
          <w:sz w:val="18"/>
          <w:szCs w:val="18"/>
          <w:lang w:val="en-GB"/>
        </w:rPr>
        <w:t xml:space="preserve"> Up to this, the smartphone was mounted on a tripod and installed </w:t>
      </w:r>
      <w:r w:rsidR="003B314C">
        <w:rPr>
          <w:rFonts w:ascii="Arial" w:hAnsi="Arial" w:cs="Arial"/>
          <w:sz w:val="18"/>
          <w:szCs w:val="18"/>
          <w:lang w:val="en-GB"/>
        </w:rPr>
        <w:t>apart from magnetic impurities like other smartphones or computers.</w:t>
      </w:r>
    </w:p>
    <w:p w14:paraId="3FA7C322" w14:textId="77777777" w:rsidR="006D2023" w:rsidRDefault="003B314C" w:rsidP="00061162">
      <w:pPr>
        <w:widowControl w:val="0"/>
        <w:tabs>
          <w:tab w:val="left" w:pos="142"/>
        </w:tabs>
        <w:jc w:val="both"/>
        <w:rPr>
          <w:rFonts w:ascii="Arial" w:hAnsi="Arial" w:cs="Arial"/>
          <w:sz w:val="18"/>
          <w:szCs w:val="18"/>
          <w:lang w:val="en-GB"/>
        </w:rPr>
      </w:pPr>
      <w:del w:id="362" w:author="ms699852" w:date="2017-10-16T21:37:00Z">
        <w:r w:rsidDel="00781B45">
          <w:rPr>
            <w:rFonts w:ascii="Arial" w:hAnsi="Arial" w:cs="Arial"/>
            <w:sz w:val="18"/>
            <w:szCs w:val="18"/>
            <w:lang w:val="en-GB"/>
          </w:rPr>
          <w:delText xml:space="preserve"> </w:delText>
        </w:r>
      </w:del>
    </w:p>
    <w:commentRangeEnd w:id="328"/>
    <w:p w14:paraId="21F5C838" w14:textId="77777777" w:rsidR="009D46B6" w:rsidRDefault="00C42435" w:rsidP="00061162">
      <w:pPr>
        <w:widowControl w:val="0"/>
        <w:tabs>
          <w:tab w:val="left" w:pos="142"/>
        </w:tabs>
        <w:jc w:val="both"/>
        <w:rPr>
          <w:ins w:id="363" w:author="ms699852" w:date="2017-10-16T14:56:00Z"/>
          <w:rFonts w:ascii="Arial" w:hAnsi="Arial" w:cs="Arial"/>
          <w:sz w:val="18"/>
          <w:szCs w:val="18"/>
          <w:lang w:val="en-GB"/>
        </w:rPr>
      </w:pPr>
      <w:r>
        <w:rPr>
          <w:rStyle w:val="Kommentarzeichen"/>
        </w:rPr>
        <w:commentReference w:id="328"/>
      </w:r>
      <w:commentRangeEnd w:id="329"/>
    </w:p>
    <w:p w14:paraId="6D0ED027" w14:textId="77777777" w:rsidR="00197B78" w:rsidRDefault="00462479" w:rsidP="00061162">
      <w:pPr>
        <w:widowControl w:val="0"/>
        <w:tabs>
          <w:tab w:val="left" w:pos="142"/>
        </w:tabs>
        <w:jc w:val="both"/>
        <w:rPr>
          <w:ins w:id="364" w:author="ms699852" w:date="2017-10-16T14:58:00Z"/>
          <w:rFonts w:ascii="Arial" w:hAnsi="Arial" w:cs="Arial"/>
          <w:sz w:val="18"/>
          <w:szCs w:val="18"/>
          <w:lang w:val="en-GB"/>
        </w:rPr>
      </w:pPr>
      <w:r>
        <w:rPr>
          <w:rStyle w:val="Kommentarzeichen"/>
        </w:rPr>
        <w:commentReference w:id="329"/>
      </w:r>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65" w:author="ms699852" w:date="2017-10-17T21:47:00Z">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10"/>
        <w:gridCol w:w="1063"/>
        <w:gridCol w:w="1063"/>
        <w:gridCol w:w="1063"/>
        <w:gridCol w:w="1064"/>
        <w:tblGridChange w:id="366">
          <w:tblGrid>
            <w:gridCol w:w="2765"/>
            <w:gridCol w:w="637"/>
            <w:gridCol w:w="1087"/>
            <w:gridCol w:w="1087"/>
            <w:gridCol w:w="1087"/>
          </w:tblGrid>
        </w:tblGridChange>
      </w:tblGrid>
      <w:tr w:rsidR="00577071" w:rsidRPr="009112D8" w14:paraId="0F76BF86" w14:textId="77777777" w:rsidTr="00124365">
        <w:trPr>
          <w:cantSplit/>
          <w:trHeight w:val="20"/>
          <w:ins w:id="367" w:author="ms699852" w:date="2017-10-16T14:58:00Z"/>
          <w:trPrChange w:id="368" w:author="ms699852" w:date="2017-10-17T21:47:00Z">
            <w:trPr>
              <w:cantSplit/>
              <w:trHeight w:val="229"/>
            </w:trPr>
          </w:trPrChange>
        </w:trPr>
        <w:tc>
          <w:tcPr>
            <w:tcW w:w="2410" w:type="dxa"/>
            <w:vMerge w:val="restart"/>
            <w:shd w:val="clear" w:color="auto" w:fill="auto"/>
            <w:vAlign w:val="center"/>
            <w:tcPrChange w:id="369" w:author="ms699852" w:date="2017-10-17T21:47:00Z">
              <w:tcPr>
                <w:tcW w:w="2765" w:type="dxa"/>
                <w:vMerge w:val="restart"/>
                <w:shd w:val="clear" w:color="auto" w:fill="auto"/>
              </w:tcPr>
            </w:tcPrChange>
          </w:tcPr>
          <w:p w14:paraId="6C5450C4" w14:textId="38A79D04" w:rsidR="00284B19" w:rsidRPr="009112D8" w:rsidRDefault="00FE4599">
            <w:pPr>
              <w:keepNext/>
              <w:widowControl w:val="0"/>
              <w:tabs>
                <w:tab w:val="left" w:pos="142"/>
              </w:tabs>
              <w:jc w:val="center"/>
              <w:rPr>
                <w:ins w:id="370" w:author="ms699852" w:date="2017-10-16T14:58:00Z"/>
                <w:rFonts w:ascii="Arial" w:hAnsi="Arial" w:cs="Arial"/>
                <w:sz w:val="16"/>
                <w:szCs w:val="16"/>
                <w:lang w:val="en-GB"/>
              </w:rPr>
              <w:pPrChange w:id="371" w:author="ms699852" w:date="2017-10-17T21:47:00Z">
                <w:pPr>
                  <w:keepNext/>
                  <w:widowControl w:val="0"/>
                  <w:tabs>
                    <w:tab w:val="left" w:pos="142"/>
                  </w:tabs>
                  <w:jc w:val="both"/>
                </w:pPr>
              </w:pPrChange>
            </w:pPr>
            <w:r>
              <w:rPr>
                <w:rFonts w:ascii="Arial" w:hAnsi="Arial" w:cs="Arial"/>
                <w:noProof/>
                <w:sz w:val="16"/>
                <w:szCs w:val="16"/>
                <w:lang w:val="en-GB"/>
              </w:rPr>
              <w:lastRenderedPageBreak/>
              <w:drawing>
                <wp:inline distT="0" distB="0" distL="0" distR="0" wp14:anchorId="183395BC" wp14:editId="3294D32B">
                  <wp:extent cx="1122680" cy="1048253"/>
                  <wp:effectExtent l="0" t="0" r="127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tretch>
                            <a:fillRect/>
                          </a:stretch>
                        </pic:blipFill>
                        <pic:spPr bwMode="auto">
                          <a:xfrm>
                            <a:off x="0" y="0"/>
                            <a:ext cx="1122680" cy="1048253"/>
                          </a:xfrm>
                          <a:prstGeom prst="rect">
                            <a:avLst/>
                          </a:prstGeom>
                          <a:noFill/>
                          <a:ln>
                            <a:noFill/>
                          </a:ln>
                        </pic:spPr>
                      </pic:pic>
                    </a:graphicData>
                  </a:graphic>
                </wp:inline>
              </w:drawing>
            </w:r>
            <w:del w:id="372" w:author="ms699852" w:date="2017-10-18T09:15:00Z">
              <w:r>
                <w:rPr>
                  <w:rFonts w:ascii="Arial" w:hAnsi="Arial" w:cs="Arial"/>
                  <w:noProof/>
                  <w:sz w:val="16"/>
                  <w:szCs w:val="16"/>
                  <w:lang w:val="en-GB"/>
                </w:rPr>
                <mc:AlternateContent>
                  <mc:Choice Requires="wps">
                    <w:drawing>
                      <wp:inline distT="0" distB="0" distL="0" distR="0" wp14:anchorId="0E040EDD" wp14:editId="7B05E609">
                        <wp:extent cx="1119505" cy="1045845"/>
                        <wp:effectExtent l="0" t="0" r="0" b="0"/>
                        <wp:docPr id="2"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19505" cy="104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2342B" id="AutoShape 3" o:spid="_x0000_s1026" style="width:88.1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" filled="f" stroked="f">
                        <o:lock v:ext="edit" aspectratio="t"/>
                        <w10:anchorlock/>
                      </v:rect>
                    </w:pict>
                  </mc:Fallback>
                </mc:AlternateContent>
              </w:r>
            </w:del>
          </w:p>
        </w:tc>
        <w:tc>
          <w:tcPr>
            <w:tcW w:w="1063" w:type="dxa"/>
            <w:shd w:val="clear" w:color="auto" w:fill="auto"/>
            <w:vAlign w:val="center"/>
            <w:tcPrChange w:id="373" w:author="ms699852" w:date="2017-10-17T21:47:00Z">
              <w:tcPr>
                <w:tcW w:w="637" w:type="dxa"/>
                <w:shd w:val="clear" w:color="auto" w:fill="auto"/>
                <w:vAlign w:val="center"/>
              </w:tcPr>
            </w:tcPrChange>
          </w:tcPr>
          <w:p w14:paraId="79AB5EEB" w14:textId="77777777" w:rsidR="00284B19" w:rsidRPr="00764418" w:rsidRDefault="00284B19" w:rsidP="009112D8">
            <w:pPr>
              <w:keepNext/>
              <w:widowControl w:val="0"/>
              <w:tabs>
                <w:tab w:val="left" w:pos="142"/>
              </w:tabs>
              <w:jc w:val="center"/>
              <w:rPr>
                <w:ins w:id="374" w:author="ms699852" w:date="2017-10-16T14:58:00Z"/>
                <w:rFonts w:ascii="Arial" w:hAnsi="Arial" w:cs="Arial"/>
                <w:sz w:val="14"/>
                <w:szCs w:val="16"/>
                <w:lang w:val="en-GB"/>
                <w:rPrChange w:id="375" w:author="ms699852" w:date="2017-10-17T21:26:00Z">
                  <w:rPr>
                    <w:ins w:id="376" w:author="ms699852" w:date="2017-10-16T14:58:00Z"/>
                    <w:rFonts w:ascii="Arial" w:hAnsi="Arial" w:cs="Arial"/>
                    <w:sz w:val="16"/>
                    <w:szCs w:val="16"/>
                    <w:lang w:val="en-GB"/>
                  </w:rPr>
                </w:rPrChange>
              </w:rPr>
            </w:pPr>
            <w:ins w:id="377" w:author="ms699852" w:date="2017-10-16T14:59:00Z">
              <w:r w:rsidRPr="00764418">
                <w:rPr>
                  <w:rFonts w:ascii="Arial" w:hAnsi="Arial" w:cs="Arial"/>
                  <w:sz w:val="14"/>
                  <w:szCs w:val="16"/>
                  <w:lang w:val="en-GB"/>
                  <w:rPrChange w:id="378" w:author="ms699852" w:date="2017-10-17T21:26:00Z">
                    <w:rPr>
                      <w:rFonts w:ascii="Arial" w:hAnsi="Arial" w:cs="Arial"/>
                      <w:sz w:val="16"/>
                      <w:szCs w:val="16"/>
                      <w:lang w:val="en-GB"/>
                    </w:rPr>
                  </w:rPrChange>
                </w:rPr>
                <w:t>Time</w:t>
              </w:r>
            </w:ins>
            <w:ins w:id="379" w:author="ms699852" w:date="2017-10-16T15:13:00Z">
              <w:r w:rsidRPr="00764418">
                <w:rPr>
                  <w:rFonts w:ascii="Arial" w:hAnsi="Arial" w:cs="Arial"/>
                  <w:sz w:val="14"/>
                  <w:szCs w:val="16"/>
                  <w:lang w:val="en-GB"/>
                  <w:rPrChange w:id="380" w:author="ms699852" w:date="2017-10-17T21:26:00Z">
                    <w:rPr>
                      <w:rFonts w:ascii="Arial" w:hAnsi="Arial" w:cs="Arial"/>
                      <w:sz w:val="16"/>
                      <w:szCs w:val="16"/>
                      <w:lang w:val="en-GB"/>
                    </w:rPr>
                  </w:rPrChange>
                </w:rPr>
                <w:t xml:space="preserve"> [sec]</w:t>
              </w:r>
            </w:ins>
          </w:p>
        </w:tc>
        <w:tc>
          <w:tcPr>
            <w:tcW w:w="1063" w:type="dxa"/>
            <w:shd w:val="clear" w:color="auto" w:fill="auto"/>
            <w:vAlign w:val="center"/>
            <w:tcPrChange w:id="381" w:author="ms699852" w:date="2017-10-17T21:47:00Z">
              <w:tcPr>
                <w:tcW w:w="1087" w:type="dxa"/>
                <w:shd w:val="clear" w:color="auto" w:fill="auto"/>
                <w:vAlign w:val="center"/>
              </w:tcPr>
            </w:tcPrChange>
          </w:tcPr>
          <w:p w14:paraId="3E6556FB" w14:textId="77777777" w:rsidR="00284B19" w:rsidRPr="00764418" w:rsidRDefault="00284B19" w:rsidP="009112D8">
            <w:pPr>
              <w:keepNext/>
              <w:widowControl w:val="0"/>
              <w:tabs>
                <w:tab w:val="left" w:pos="142"/>
              </w:tabs>
              <w:jc w:val="center"/>
              <w:rPr>
                <w:ins w:id="382" w:author="ms699852" w:date="2017-10-16T14:58:00Z"/>
                <w:rFonts w:ascii="Arial" w:hAnsi="Arial" w:cs="Arial"/>
                <w:color w:val="009900"/>
                <w:sz w:val="14"/>
                <w:szCs w:val="16"/>
                <w:lang w:val="en-GB"/>
                <w:rPrChange w:id="383" w:author="ms699852" w:date="2017-10-17T21:26:00Z">
                  <w:rPr>
                    <w:ins w:id="384" w:author="ms699852" w:date="2017-10-16T14:58:00Z"/>
                    <w:rFonts w:ascii="Arial" w:hAnsi="Arial" w:cs="Arial"/>
                    <w:color w:val="009900"/>
                    <w:sz w:val="16"/>
                    <w:szCs w:val="16"/>
                    <w:lang w:val="en-GB"/>
                  </w:rPr>
                </w:rPrChange>
              </w:rPr>
            </w:pPr>
            <w:proofErr w:type="spellStart"/>
            <w:ins w:id="385" w:author="ms699852" w:date="2017-10-16T21:11:00Z">
              <w:r w:rsidRPr="00764418">
                <w:rPr>
                  <w:rFonts w:ascii="Arial" w:hAnsi="Arial" w:cs="Arial"/>
                  <w:color w:val="009900"/>
                  <w:sz w:val="14"/>
                  <w:szCs w:val="16"/>
                  <w:lang w:val="en-GB"/>
                  <w:rPrChange w:id="386" w:author="ms699852" w:date="2017-10-17T21:26:00Z">
                    <w:rPr>
                      <w:rFonts w:ascii="Arial" w:hAnsi="Arial" w:cs="Arial"/>
                      <w:color w:val="009900"/>
                      <w:sz w:val="16"/>
                      <w:szCs w:val="16"/>
                      <w:lang w:val="en-GB"/>
                    </w:rPr>
                  </w:rPrChange>
                </w:rPr>
                <w:t>σ</w:t>
              </w:r>
            </w:ins>
            <w:ins w:id="387" w:author="ms699852" w:date="2017-10-16T14:59:00Z">
              <w:r w:rsidRPr="00764418">
                <w:rPr>
                  <w:rFonts w:ascii="Arial" w:hAnsi="Arial" w:cs="Arial"/>
                  <w:color w:val="009900"/>
                  <w:sz w:val="14"/>
                  <w:szCs w:val="16"/>
                  <w:vertAlign w:val="subscript"/>
                  <w:lang w:val="en-GB"/>
                  <w:rPrChange w:id="388" w:author="ms699852" w:date="2017-10-17T21:26:00Z">
                    <w:rPr>
                      <w:rFonts w:ascii="Arial" w:hAnsi="Arial" w:cs="Arial"/>
                      <w:color w:val="009900"/>
                      <w:sz w:val="16"/>
                      <w:szCs w:val="16"/>
                      <w:vertAlign w:val="subscript"/>
                      <w:lang w:val="en-GB"/>
                    </w:rPr>
                  </w:rPrChange>
                </w:rPr>
                <w:t>Azimuth</w:t>
              </w:r>
            </w:ins>
            <w:proofErr w:type="spellEnd"/>
            <w:ins w:id="389" w:author="ms699852" w:date="2017-10-16T15:12:00Z">
              <w:r w:rsidRPr="00764418">
                <w:rPr>
                  <w:rFonts w:ascii="Arial" w:hAnsi="Arial" w:cs="Arial"/>
                  <w:color w:val="009900"/>
                  <w:sz w:val="14"/>
                  <w:szCs w:val="16"/>
                  <w:lang w:val="en-GB"/>
                  <w:rPrChange w:id="390" w:author="ms699852" w:date="2017-10-17T21:26:00Z">
                    <w:rPr>
                      <w:rFonts w:ascii="Arial" w:hAnsi="Arial" w:cs="Arial"/>
                      <w:color w:val="009900"/>
                      <w:sz w:val="16"/>
                      <w:szCs w:val="16"/>
                      <w:lang w:val="en-GB"/>
                    </w:rPr>
                  </w:rPrChange>
                </w:rPr>
                <w:t xml:space="preserve"> [°]</w:t>
              </w:r>
            </w:ins>
          </w:p>
        </w:tc>
        <w:tc>
          <w:tcPr>
            <w:tcW w:w="1063" w:type="dxa"/>
            <w:shd w:val="clear" w:color="auto" w:fill="auto"/>
            <w:vAlign w:val="center"/>
            <w:tcPrChange w:id="391" w:author="ms699852" w:date="2017-10-17T21:47:00Z">
              <w:tcPr>
                <w:tcW w:w="1087" w:type="dxa"/>
                <w:shd w:val="clear" w:color="auto" w:fill="auto"/>
                <w:vAlign w:val="center"/>
              </w:tcPr>
            </w:tcPrChange>
          </w:tcPr>
          <w:p w14:paraId="50C6AD87" w14:textId="77777777" w:rsidR="00284B19" w:rsidRPr="00764418" w:rsidRDefault="00284B19" w:rsidP="009112D8">
            <w:pPr>
              <w:keepNext/>
              <w:widowControl w:val="0"/>
              <w:tabs>
                <w:tab w:val="left" w:pos="142"/>
              </w:tabs>
              <w:jc w:val="center"/>
              <w:rPr>
                <w:ins w:id="392" w:author="ms699852" w:date="2017-10-16T14:58:00Z"/>
                <w:rFonts w:ascii="Arial" w:hAnsi="Arial" w:cs="Arial"/>
                <w:color w:val="0000FF"/>
                <w:sz w:val="14"/>
                <w:szCs w:val="16"/>
                <w:lang w:val="en-GB"/>
                <w:rPrChange w:id="393" w:author="ms699852" w:date="2017-10-17T21:26:00Z">
                  <w:rPr>
                    <w:ins w:id="394" w:author="ms699852" w:date="2017-10-16T14:58:00Z"/>
                    <w:rFonts w:ascii="Arial" w:hAnsi="Arial" w:cs="Arial"/>
                    <w:color w:val="0000FF"/>
                    <w:sz w:val="16"/>
                    <w:szCs w:val="16"/>
                    <w:lang w:val="en-GB"/>
                  </w:rPr>
                </w:rPrChange>
              </w:rPr>
            </w:pPr>
            <w:proofErr w:type="spellStart"/>
            <w:ins w:id="395" w:author="ms699852" w:date="2017-10-16T21:13:00Z">
              <w:r w:rsidRPr="00764418">
                <w:rPr>
                  <w:rFonts w:ascii="Arial" w:hAnsi="Arial" w:cs="Arial"/>
                  <w:color w:val="0000FF"/>
                  <w:sz w:val="14"/>
                  <w:szCs w:val="16"/>
                  <w:lang w:val="en-GB"/>
                  <w:rPrChange w:id="396" w:author="ms699852" w:date="2017-10-17T21:26:00Z">
                    <w:rPr>
                      <w:rFonts w:ascii="Arial" w:hAnsi="Arial" w:cs="Arial"/>
                      <w:color w:val="0000FF"/>
                      <w:sz w:val="16"/>
                      <w:szCs w:val="16"/>
                      <w:lang w:val="en-GB"/>
                    </w:rPr>
                  </w:rPrChange>
                </w:rPr>
                <w:t>σ</w:t>
              </w:r>
              <w:r w:rsidRPr="00764418">
                <w:rPr>
                  <w:rFonts w:ascii="Arial" w:hAnsi="Arial" w:cs="Arial"/>
                  <w:color w:val="0000FF"/>
                  <w:sz w:val="14"/>
                  <w:szCs w:val="16"/>
                  <w:vertAlign w:val="subscript"/>
                  <w:lang w:val="en-GB"/>
                  <w:rPrChange w:id="397" w:author="ms699852" w:date="2017-10-17T21:26:00Z">
                    <w:rPr>
                      <w:rFonts w:ascii="Arial" w:hAnsi="Arial" w:cs="Arial"/>
                      <w:color w:val="0000FF"/>
                      <w:sz w:val="16"/>
                      <w:szCs w:val="16"/>
                      <w:vertAlign w:val="subscript"/>
                      <w:lang w:val="en-GB"/>
                    </w:rPr>
                  </w:rPrChange>
                </w:rPr>
                <w:t>Pitch</w:t>
              </w:r>
              <w:proofErr w:type="spellEnd"/>
              <w:r w:rsidRPr="00764418">
                <w:rPr>
                  <w:rFonts w:ascii="Arial" w:hAnsi="Arial" w:cs="Arial"/>
                  <w:color w:val="0000FF"/>
                  <w:sz w:val="14"/>
                  <w:szCs w:val="16"/>
                  <w:lang w:val="en-GB"/>
                  <w:rPrChange w:id="398" w:author="ms699852" w:date="2017-10-17T21:26:00Z">
                    <w:rPr>
                      <w:rFonts w:ascii="Arial" w:hAnsi="Arial" w:cs="Arial"/>
                      <w:color w:val="0000FF"/>
                      <w:sz w:val="16"/>
                      <w:szCs w:val="16"/>
                      <w:lang w:val="en-GB"/>
                    </w:rPr>
                  </w:rPrChange>
                </w:rPr>
                <w:t xml:space="preserve"> [°]</w:t>
              </w:r>
            </w:ins>
          </w:p>
        </w:tc>
        <w:tc>
          <w:tcPr>
            <w:tcW w:w="1064" w:type="dxa"/>
            <w:shd w:val="clear" w:color="auto" w:fill="auto"/>
            <w:vAlign w:val="center"/>
            <w:tcPrChange w:id="399" w:author="ms699852" w:date="2017-10-17T21:47:00Z">
              <w:tcPr>
                <w:tcW w:w="1087" w:type="dxa"/>
                <w:shd w:val="clear" w:color="auto" w:fill="auto"/>
                <w:vAlign w:val="center"/>
              </w:tcPr>
            </w:tcPrChange>
          </w:tcPr>
          <w:p w14:paraId="70FC05C8" w14:textId="77777777" w:rsidR="00284B19" w:rsidRPr="00764418" w:rsidRDefault="00284B19" w:rsidP="009112D8">
            <w:pPr>
              <w:keepNext/>
              <w:widowControl w:val="0"/>
              <w:tabs>
                <w:tab w:val="left" w:pos="142"/>
              </w:tabs>
              <w:jc w:val="center"/>
              <w:rPr>
                <w:ins w:id="400" w:author="ms699852" w:date="2017-10-16T14:58:00Z"/>
                <w:rFonts w:ascii="Arial" w:hAnsi="Arial" w:cs="Arial"/>
                <w:color w:val="FF0000"/>
                <w:sz w:val="14"/>
                <w:szCs w:val="16"/>
                <w:lang w:val="en-GB"/>
                <w:rPrChange w:id="401" w:author="ms699852" w:date="2017-10-17T21:26:00Z">
                  <w:rPr>
                    <w:ins w:id="402" w:author="ms699852" w:date="2017-10-16T14:58:00Z"/>
                    <w:rFonts w:ascii="Arial" w:hAnsi="Arial" w:cs="Arial"/>
                    <w:color w:val="FF0000"/>
                    <w:sz w:val="16"/>
                    <w:szCs w:val="16"/>
                    <w:lang w:val="en-GB"/>
                  </w:rPr>
                </w:rPrChange>
              </w:rPr>
            </w:pPr>
            <w:proofErr w:type="spellStart"/>
            <w:ins w:id="403" w:author="ms699852" w:date="2017-10-16T21:13:00Z">
              <w:r w:rsidRPr="00764418">
                <w:rPr>
                  <w:rFonts w:ascii="Arial" w:hAnsi="Arial" w:cs="Arial"/>
                  <w:color w:val="FF0000"/>
                  <w:sz w:val="14"/>
                  <w:szCs w:val="16"/>
                  <w:lang w:val="en-GB"/>
                  <w:rPrChange w:id="404" w:author="ms699852" w:date="2017-10-17T21:26:00Z">
                    <w:rPr>
                      <w:rFonts w:ascii="Arial" w:hAnsi="Arial" w:cs="Arial"/>
                      <w:color w:val="FF0000"/>
                      <w:sz w:val="16"/>
                      <w:szCs w:val="16"/>
                      <w:lang w:val="en-GB"/>
                    </w:rPr>
                  </w:rPrChange>
                </w:rPr>
                <w:t>σ</w:t>
              </w:r>
              <w:r w:rsidRPr="00764418">
                <w:rPr>
                  <w:rFonts w:ascii="Arial" w:hAnsi="Arial" w:cs="Arial"/>
                  <w:color w:val="FF0000"/>
                  <w:sz w:val="14"/>
                  <w:szCs w:val="16"/>
                  <w:vertAlign w:val="subscript"/>
                  <w:lang w:val="en-GB"/>
                  <w:rPrChange w:id="405" w:author="ms699852" w:date="2017-10-17T21:26:00Z">
                    <w:rPr>
                      <w:rFonts w:ascii="Arial" w:hAnsi="Arial" w:cs="Arial"/>
                      <w:color w:val="FF0000"/>
                      <w:sz w:val="16"/>
                      <w:szCs w:val="16"/>
                      <w:vertAlign w:val="subscript"/>
                      <w:lang w:val="en-GB"/>
                    </w:rPr>
                  </w:rPrChange>
                </w:rPr>
                <w:t>Roll</w:t>
              </w:r>
              <w:proofErr w:type="spellEnd"/>
              <w:r w:rsidRPr="00764418">
                <w:rPr>
                  <w:rFonts w:ascii="Arial" w:hAnsi="Arial" w:cs="Arial"/>
                  <w:color w:val="FF0000"/>
                  <w:sz w:val="14"/>
                  <w:szCs w:val="16"/>
                  <w:lang w:val="en-GB"/>
                  <w:rPrChange w:id="406" w:author="ms699852" w:date="2017-10-17T21:26:00Z">
                    <w:rPr>
                      <w:rFonts w:ascii="Arial" w:hAnsi="Arial" w:cs="Arial"/>
                      <w:color w:val="FF0000"/>
                      <w:sz w:val="16"/>
                      <w:szCs w:val="16"/>
                      <w:lang w:val="en-GB"/>
                    </w:rPr>
                  </w:rPrChange>
                </w:rPr>
                <w:t xml:space="preserve"> [°]</w:t>
              </w:r>
            </w:ins>
          </w:p>
        </w:tc>
      </w:tr>
      <w:tr w:rsidR="00577071" w:rsidRPr="009112D8" w14:paraId="50F22C52" w14:textId="77777777" w:rsidTr="00124365">
        <w:trPr>
          <w:cantSplit/>
          <w:trHeight w:val="20"/>
          <w:ins w:id="407" w:author="ms699852" w:date="2017-10-16T14:58:00Z"/>
          <w:trPrChange w:id="408" w:author="ms699852" w:date="2017-10-17T21:47:00Z">
            <w:trPr>
              <w:cantSplit/>
              <w:trHeight w:val="229"/>
            </w:trPr>
          </w:trPrChange>
        </w:trPr>
        <w:tc>
          <w:tcPr>
            <w:tcW w:w="2410" w:type="dxa"/>
            <w:vMerge/>
            <w:shd w:val="clear" w:color="auto" w:fill="auto"/>
            <w:tcPrChange w:id="409" w:author="ms699852" w:date="2017-10-17T21:47:00Z">
              <w:tcPr>
                <w:tcW w:w="2765" w:type="dxa"/>
                <w:vMerge/>
                <w:shd w:val="clear" w:color="auto" w:fill="auto"/>
              </w:tcPr>
            </w:tcPrChange>
          </w:tcPr>
          <w:p w14:paraId="599E2084" w14:textId="77777777" w:rsidR="00284B19" w:rsidRPr="009112D8" w:rsidRDefault="00284B19" w:rsidP="009112D8">
            <w:pPr>
              <w:keepNext/>
              <w:widowControl w:val="0"/>
              <w:tabs>
                <w:tab w:val="left" w:pos="142"/>
              </w:tabs>
              <w:jc w:val="both"/>
              <w:rPr>
                <w:ins w:id="410" w:author="ms699852" w:date="2017-10-16T14:58:00Z"/>
                <w:rFonts w:ascii="Arial" w:hAnsi="Arial" w:cs="Arial"/>
                <w:sz w:val="16"/>
                <w:szCs w:val="16"/>
                <w:lang w:val="en-GB"/>
              </w:rPr>
            </w:pPr>
          </w:p>
        </w:tc>
        <w:tc>
          <w:tcPr>
            <w:tcW w:w="1063" w:type="dxa"/>
            <w:shd w:val="clear" w:color="auto" w:fill="auto"/>
            <w:vAlign w:val="center"/>
            <w:tcPrChange w:id="411" w:author="ms699852" w:date="2017-10-17T21:47:00Z">
              <w:tcPr>
                <w:tcW w:w="637" w:type="dxa"/>
                <w:shd w:val="clear" w:color="auto" w:fill="auto"/>
                <w:vAlign w:val="center"/>
              </w:tcPr>
            </w:tcPrChange>
          </w:tcPr>
          <w:p w14:paraId="22524192" w14:textId="77777777" w:rsidR="00284B19" w:rsidRPr="00764418" w:rsidRDefault="00284B19" w:rsidP="009112D8">
            <w:pPr>
              <w:keepNext/>
              <w:widowControl w:val="0"/>
              <w:tabs>
                <w:tab w:val="left" w:pos="142"/>
              </w:tabs>
              <w:jc w:val="center"/>
              <w:rPr>
                <w:ins w:id="412" w:author="ms699852" w:date="2017-10-16T14:58:00Z"/>
                <w:rFonts w:ascii="Arial" w:hAnsi="Arial" w:cs="Arial"/>
                <w:sz w:val="14"/>
                <w:szCs w:val="16"/>
                <w:lang w:val="en-GB"/>
                <w:rPrChange w:id="413" w:author="ms699852" w:date="2017-10-17T21:26:00Z">
                  <w:rPr>
                    <w:ins w:id="414" w:author="ms699852" w:date="2017-10-16T14:58:00Z"/>
                    <w:rFonts w:ascii="Arial" w:hAnsi="Arial" w:cs="Arial"/>
                    <w:sz w:val="16"/>
                    <w:szCs w:val="16"/>
                    <w:lang w:val="en-GB"/>
                  </w:rPr>
                </w:rPrChange>
              </w:rPr>
            </w:pPr>
            <w:ins w:id="415" w:author="ms699852" w:date="2017-10-16T14:59:00Z">
              <w:r w:rsidRPr="00764418">
                <w:rPr>
                  <w:rFonts w:ascii="Arial" w:hAnsi="Arial" w:cs="Arial"/>
                  <w:sz w:val="14"/>
                  <w:szCs w:val="16"/>
                  <w:lang w:val="en-GB"/>
                  <w:rPrChange w:id="416" w:author="ms699852" w:date="2017-10-17T21:26:00Z">
                    <w:rPr>
                      <w:rFonts w:ascii="Arial" w:hAnsi="Arial" w:cs="Arial"/>
                      <w:sz w:val="16"/>
                      <w:szCs w:val="16"/>
                      <w:lang w:val="en-GB"/>
                    </w:rPr>
                  </w:rPrChange>
                </w:rPr>
                <w:t>5</w:t>
              </w:r>
            </w:ins>
          </w:p>
        </w:tc>
        <w:tc>
          <w:tcPr>
            <w:tcW w:w="1063" w:type="dxa"/>
            <w:shd w:val="clear" w:color="auto" w:fill="auto"/>
            <w:vAlign w:val="center"/>
            <w:tcPrChange w:id="417" w:author="ms699852" w:date="2017-10-17T21:47:00Z">
              <w:tcPr>
                <w:tcW w:w="1087" w:type="dxa"/>
                <w:shd w:val="clear" w:color="auto" w:fill="auto"/>
                <w:vAlign w:val="center"/>
              </w:tcPr>
            </w:tcPrChange>
          </w:tcPr>
          <w:p w14:paraId="48AA3ACE" w14:textId="77777777" w:rsidR="00284B19" w:rsidRPr="00764418" w:rsidRDefault="00577071" w:rsidP="009112D8">
            <w:pPr>
              <w:keepNext/>
              <w:widowControl w:val="0"/>
              <w:tabs>
                <w:tab w:val="left" w:pos="142"/>
              </w:tabs>
              <w:jc w:val="center"/>
              <w:rPr>
                <w:ins w:id="418" w:author="ms699852" w:date="2017-10-16T14:58:00Z"/>
                <w:rFonts w:ascii="Arial" w:hAnsi="Arial" w:cs="Arial"/>
                <w:sz w:val="14"/>
                <w:szCs w:val="16"/>
                <w:lang w:val="en-GB"/>
                <w:rPrChange w:id="419" w:author="ms699852" w:date="2017-10-17T21:26:00Z">
                  <w:rPr>
                    <w:ins w:id="420" w:author="ms699852" w:date="2017-10-16T14:58:00Z"/>
                    <w:rFonts w:ascii="Arial" w:hAnsi="Arial" w:cs="Arial"/>
                    <w:sz w:val="16"/>
                    <w:szCs w:val="16"/>
                    <w:lang w:val="en-GB"/>
                  </w:rPr>
                </w:rPrChange>
              </w:rPr>
            </w:pPr>
            <w:ins w:id="421" w:author="ms699852" w:date="2017-10-16T21:18:00Z">
              <w:r w:rsidRPr="00764418">
                <w:rPr>
                  <w:rFonts w:ascii="Arial" w:hAnsi="Arial" w:cs="Arial"/>
                  <w:sz w:val="14"/>
                  <w:szCs w:val="16"/>
                  <w:rPrChange w:id="422" w:author="ms699852" w:date="2017-10-17T21:26:00Z">
                    <w:rPr>
                      <w:rFonts w:ascii="Arial" w:hAnsi="Arial" w:cs="Arial"/>
                      <w:sz w:val="16"/>
                      <w:szCs w:val="16"/>
                    </w:rPr>
                  </w:rPrChange>
                </w:rPr>
                <w:t>0,00572</w:t>
              </w:r>
            </w:ins>
          </w:p>
        </w:tc>
        <w:tc>
          <w:tcPr>
            <w:tcW w:w="1063" w:type="dxa"/>
            <w:shd w:val="clear" w:color="auto" w:fill="auto"/>
            <w:vAlign w:val="center"/>
            <w:tcPrChange w:id="423" w:author="ms699852" w:date="2017-10-17T21:47:00Z">
              <w:tcPr>
                <w:tcW w:w="1087" w:type="dxa"/>
                <w:shd w:val="clear" w:color="auto" w:fill="auto"/>
                <w:vAlign w:val="center"/>
              </w:tcPr>
            </w:tcPrChange>
          </w:tcPr>
          <w:p w14:paraId="459ED697" w14:textId="77777777" w:rsidR="00284B19" w:rsidRPr="00764418" w:rsidRDefault="00284B19" w:rsidP="009112D8">
            <w:pPr>
              <w:keepNext/>
              <w:widowControl w:val="0"/>
              <w:tabs>
                <w:tab w:val="left" w:pos="142"/>
              </w:tabs>
              <w:jc w:val="center"/>
              <w:rPr>
                <w:ins w:id="424" w:author="ms699852" w:date="2017-10-16T14:58:00Z"/>
                <w:rFonts w:ascii="Arial" w:hAnsi="Arial" w:cs="Arial"/>
                <w:sz w:val="14"/>
                <w:szCs w:val="16"/>
                <w:lang w:val="en-GB"/>
                <w:rPrChange w:id="425" w:author="ms699852" w:date="2017-10-17T21:26:00Z">
                  <w:rPr>
                    <w:ins w:id="426" w:author="ms699852" w:date="2017-10-16T14:58:00Z"/>
                    <w:rFonts w:ascii="Arial" w:hAnsi="Arial" w:cs="Arial"/>
                    <w:sz w:val="16"/>
                    <w:szCs w:val="16"/>
                    <w:lang w:val="en-GB"/>
                  </w:rPr>
                </w:rPrChange>
              </w:rPr>
            </w:pPr>
            <w:ins w:id="427" w:author="ms699852" w:date="2017-10-16T21:18:00Z">
              <w:r w:rsidRPr="00764418">
                <w:rPr>
                  <w:rFonts w:ascii="Arial" w:hAnsi="Arial" w:cs="Arial"/>
                  <w:sz w:val="14"/>
                  <w:szCs w:val="16"/>
                  <w:rPrChange w:id="428" w:author="ms699852" w:date="2017-10-17T21:26:00Z">
                    <w:rPr>
                      <w:rFonts w:ascii="Arial" w:hAnsi="Arial" w:cs="Arial"/>
                      <w:sz w:val="16"/>
                      <w:szCs w:val="16"/>
                    </w:rPr>
                  </w:rPrChange>
                </w:rPr>
                <w:t>0,0009</w:t>
              </w:r>
              <w:r w:rsidR="00577071" w:rsidRPr="00764418">
                <w:rPr>
                  <w:rFonts w:ascii="Arial" w:hAnsi="Arial" w:cs="Arial"/>
                  <w:sz w:val="14"/>
                  <w:szCs w:val="16"/>
                  <w:rPrChange w:id="429" w:author="ms699852" w:date="2017-10-17T21:26:00Z">
                    <w:rPr>
                      <w:rFonts w:ascii="Arial" w:hAnsi="Arial" w:cs="Arial"/>
                      <w:sz w:val="16"/>
                      <w:szCs w:val="16"/>
                    </w:rPr>
                  </w:rPrChange>
                </w:rPr>
                <w:t>1</w:t>
              </w:r>
            </w:ins>
          </w:p>
        </w:tc>
        <w:tc>
          <w:tcPr>
            <w:tcW w:w="1064" w:type="dxa"/>
            <w:shd w:val="clear" w:color="auto" w:fill="auto"/>
            <w:vAlign w:val="center"/>
            <w:tcPrChange w:id="430" w:author="ms699852" w:date="2017-10-17T21:47:00Z">
              <w:tcPr>
                <w:tcW w:w="1087" w:type="dxa"/>
                <w:shd w:val="clear" w:color="auto" w:fill="auto"/>
                <w:vAlign w:val="center"/>
              </w:tcPr>
            </w:tcPrChange>
          </w:tcPr>
          <w:p w14:paraId="799B2BF4" w14:textId="77777777" w:rsidR="00284B19" w:rsidRPr="00764418" w:rsidRDefault="00284B19" w:rsidP="009112D8">
            <w:pPr>
              <w:keepNext/>
              <w:widowControl w:val="0"/>
              <w:tabs>
                <w:tab w:val="left" w:pos="142"/>
              </w:tabs>
              <w:jc w:val="center"/>
              <w:rPr>
                <w:ins w:id="431" w:author="ms699852" w:date="2017-10-16T14:58:00Z"/>
                <w:rFonts w:ascii="Arial" w:hAnsi="Arial" w:cs="Arial"/>
                <w:sz w:val="14"/>
                <w:szCs w:val="16"/>
                <w:lang w:val="en-GB"/>
                <w:rPrChange w:id="432" w:author="ms699852" w:date="2017-10-17T21:26:00Z">
                  <w:rPr>
                    <w:ins w:id="433" w:author="ms699852" w:date="2017-10-16T14:58:00Z"/>
                    <w:rFonts w:ascii="Arial" w:hAnsi="Arial" w:cs="Arial"/>
                    <w:sz w:val="16"/>
                    <w:szCs w:val="16"/>
                    <w:lang w:val="en-GB"/>
                  </w:rPr>
                </w:rPrChange>
              </w:rPr>
            </w:pPr>
            <w:ins w:id="434" w:author="ms699852" w:date="2017-10-16T21:18:00Z">
              <w:r w:rsidRPr="00764418">
                <w:rPr>
                  <w:rFonts w:ascii="Arial" w:hAnsi="Arial" w:cs="Arial"/>
                  <w:sz w:val="14"/>
                  <w:szCs w:val="16"/>
                  <w:rPrChange w:id="435" w:author="ms699852" w:date="2017-10-17T21:26:00Z">
                    <w:rPr>
                      <w:rFonts w:ascii="Arial" w:hAnsi="Arial" w:cs="Arial"/>
                      <w:sz w:val="16"/>
                      <w:szCs w:val="16"/>
                    </w:rPr>
                  </w:rPrChange>
                </w:rPr>
                <w:t>0,00205</w:t>
              </w:r>
            </w:ins>
          </w:p>
        </w:tc>
      </w:tr>
      <w:tr w:rsidR="00577071" w:rsidRPr="009112D8" w14:paraId="435A8D7C" w14:textId="77777777" w:rsidTr="00124365">
        <w:trPr>
          <w:cantSplit/>
          <w:trHeight w:val="20"/>
          <w:ins w:id="436" w:author="ms699852" w:date="2017-10-16T14:58:00Z"/>
          <w:trPrChange w:id="437" w:author="ms699852" w:date="2017-10-17T21:47:00Z">
            <w:trPr>
              <w:cantSplit/>
              <w:trHeight w:val="229"/>
            </w:trPr>
          </w:trPrChange>
        </w:trPr>
        <w:tc>
          <w:tcPr>
            <w:tcW w:w="2410" w:type="dxa"/>
            <w:vMerge/>
            <w:shd w:val="clear" w:color="auto" w:fill="auto"/>
            <w:tcPrChange w:id="438" w:author="ms699852" w:date="2017-10-17T21:47:00Z">
              <w:tcPr>
                <w:tcW w:w="2765" w:type="dxa"/>
                <w:vMerge/>
                <w:shd w:val="clear" w:color="auto" w:fill="auto"/>
              </w:tcPr>
            </w:tcPrChange>
          </w:tcPr>
          <w:p w14:paraId="759B2937" w14:textId="77777777" w:rsidR="00284B19" w:rsidRPr="009112D8" w:rsidRDefault="00284B19" w:rsidP="009112D8">
            <w:pPr>
              <w:keepNext/>
              <w:widowControl w:val="0"/>
              <w:tabs>
                <w:tab w:val="left" w:pos="142"/>
              </w:tabs>
              <w:jc w:val="both"/>
              <w:rPr>
                <w:ins w:id="439" w:author="ms699852" w:date="2017-10-16T14:58:00Z"/>
                <w:rFonts w:ascii="Arial" w:hAnsi="Arial" w:cs="Arial"/>
                <w:sz w:val="16"/>
                <w:szCs w:val="16"/>
                <w:lang w:val="en-GB"/>
              </w:rPr>
            </w:pPr>
          </w:p>
        </w:tc>
        <w:tc>
          <w:tcPr>
            <w:tcW w:w="1063" w:type="dxa"/>
            <w:shd w:val="clear" w:color="auto" w:fill="auto"/>
            <w:vAlign w:val="center"/>
            <w:tcPrChange w:id="440" w:author="ms699852" w:date="2017-10-17T21:47:00Z">
              <w:tcPr>
                <w:tcW w:w="637" w:type="dxa"/>
                <w:shd w:val="clear" w:color="auto" w:fill="auto"/>
                <w:vAlign w:val="center"/>
              </w:tcPr>
            </w:tcPrChange>
          </w:tcPr>
          <w:p w14:paraId="5C89249B" w14:textId="77777777" w:rsidR="00284B19" w:rsidRPr="00764418" w:rsidRDefault="00284B19" w:rsidP="009112D8">
            <w:pPr>
              <w:keepNext/>
              <w:widowControl w:val="0"/>
              <w:tabs>
                <w:tab w:val="left" w:pos="142"/>
              </w:tabs>
              <w:jc w:val="center"/>
              <w:rPr>
                <w:ins w:id="441" w:author="ms699852" w:date="2017-10-16T14:58:00Z"/>
                <w:rFonts w:ascii="Arial" w:hAnsi="Arial" w:cs="Arial"/>
                <w:sz w:val="14"/>
                <w:szCs w:val="16"/>
                <w:lang w:val="en-GB"/>
                <w:rPrChange w:id="442" w:author="ms699852" w:date="2017-10-17T21:26:00Z">
                  <w:rPr>
                    <w:ins w:id="443" w:author="ms699852" w:date="2017-10-16T14:58:00Z"/>
                    <w:rFonts w:ascii="Arial" w:hAnsi="Arial" w:cs="Arial"/>
                    <w:sz w:val="16"/>
                    <w:szCs w:val="16"/>
                    <w:lang w:val="en-GB"/>
                  </w:rPr>
                </w:rPrChange>
              </w:rPr>
            </w:pPr>
            <w:ins w:id="444" w:author="ms699852" w:date="2017-10-16T14:59:00Z">
              <w:r w:rsidRPr="00764418">
                <w:rPr>
                  <w:rFonts w:ascii="Arial" w:hAnsi="Arial" w:cs="Arial"/>
                  <w:sz w:val="14"/>
                  <w:szCs w:val="16"/>
                  <w:lang w:val="en-GB"/>
                  <w:rPrChange w:id="445" w:author="ms699852" w:date="2017-10-17T21:26:00Z">
                    <w:rPr>
                      <w:rFonts w:ascii="Arial" w:hAnsi="Arial" w:cs="Arial"/>
                      <w:sz w:val="16"/>
                      <w:szCs w:val="16"/>
                      <w:lang w:val="en-GB"/>
                    </w:rPr>
                  </w:rPrChange>
                </w:rPr>
                <w:t>10</w:t>
              </w:r>
            </w:ins>
          </w:p>
        </w:tc>
        <w:tc>
          <w:tcPr>
            <w:tcW w:w="1063" w:type="dxa"/>
            <w:shd w:val="clear" w:color="auto" w:fill="auto"/>
            <w:vAlign w:val="center"/>
            <w:tcPrChange w:id="446" w:author="ms699852" w:date="2017-10-17T21:47:00Z">
              <w:tcPr>
                <w:tcW w:w="1087" w:type="dxa"/>
                <w:shd w:val="clear" w:color="auto" w:fill="auto"/>
                <w:vAlign w:val="center"/>
              </w:tcPr>
            </w:tcPrChange>
          </w:tcPr>
          <w:p w14:paraId="144E3171" w14:textId="77777777" w:rsidR="00284B19" w:rsidRPr="00764418" w:rsidRDefault="00577071" w:rsidP="009112D8">
            <w:pPr>
              <w:keepNext/>
              <w:widowControl w:val="0"/>
              <w:tabs>
                <w:tab w:val="left" w:pos="142"/>
              </w:tabs>
              <w:jc w:val="center"/>
              <w:rPr>
                <w:ins w:id="447" w:author="ms699852" w:date="2017-10-16T14:58:00Z"/>
                <w:rFonts w:ascii="Arial" w:hAnsi="Arial" w:cs="Arial"/>
                <w:sz w:val="14"/>
                <w:szCs w:val="16"/>
                <w:lang w:val="en-GB"/>
                <w:rPrChange w:id="448" w:author="ms699852" w:date="2017-10-17T21:26:00Z">
                  <w:rPr>
                    <w:ins w:id="449" w:author="ms699852" w:date="2017-10-16T14:58:00Z"/>
                    <w:rFonts w:ascii="Arial" w:hAnsi="Arial" w:cs="Arial"/>
                    <w:sz w:val="16"/>
                    <w:szCs w:val="16"/>
                    <w:lang w:val="en-GB"/>
                  </w:rPr>
                </w:rPrChange>
              </w:rPr>
            </w:pPr>
            <w:ins w:id="450" w:author="ms699852" w:date="2017-10-16T21:18:00Z">
              <w:r w:rsidRPr="00764418">
                <w:rPr>
                  <w:rFonts w:ascii="Arial" w:hAnsi="Arial" w:cs="Arial"/>
                  <w:sz w:val="14"/>
                  <w:szCs w:val="16"/>
                  <w:rPrChange w:id="451" w:author="ms699852" w:date="2017-10-17T21:26:00Z">
                    <w:rPr>
                      <w:rFonts w:ascii="Arial" w:hAnsi="Arial" w:cs="Arial"/>
                      <w:sz w:val="16"/>
                      <w:szCs w:val="16"/>
                    </w:rPr>
                  </w:rPrChange>
                </w:rPr>
                <w:t>0,00596</w:t>
              </w:r>
            </w:ins>
          </w:p>
        </w:tc>
        <w:tc>
          <w:tcPr>
            <w:tcW w:w="1063" w:type="dxa"/>
            <w:shd w:val="clear" w:color="auto" w:fill="auto"/>
            <w:vAlign w:val="center"/>
            <w:tcPrChange w:id="452" w:author="ms699852" w:date="2017-10-17T21:47:00Z">
              <w:tcPr>
                <w:tcW w:w="1087" w:type="dxa"/>
                <w:shd w:val="clear" w:color="auto" w:fill="auto"/>
                <w:vAlign w:val="center"/>
              </w:tcPr>
            </w:tcPrChange>
          </w:tcPr>
          <w:p w14:paraId="16CB7B71" w14:textId="77777777" w:rsidR="00284B19" w:rsidRPr="00764418" w:rsidRDefault="00577071" w:rsidP="009112D8">
            <w:pPr>
              <w:keepNext/>
              <w:widowControl w:val="0"/>
              <w:tabs>
                <w:tab w:val="left" w:pos="142"/>
              </w:tabs>
              <w:jc w:val="center"/>
              <w:rPr>
                <w:ins w:id="453" w:author="ms699852" w:date="2017-10-16T14:58:00Z"/>
                <w:rFonts w:ascii="Arial" w:hAnsi="Arial" w:cs="Arial"/>
                <w:sz w:val="14"/>
                <w:szCs w:val="16"/>
                <w:lang w:val="en-GB"/>
                <w:rPrChange w:id="454" w:author="ms699852" w:date="2017-10-17T21:26:00Z">
                  <w:rPr>
                    <w:ins w:id="455" w:author="ms699852" w:date="2017-10-16T14:58:00Z"/>
                    <w:rFonts w:ascii="Arial" w:hAnsi="Arial" w:cs="Arial"/>
                    <w:sz w:val="16"/>
                    <w:szCs w:val="16"/>
                    <w:lang w:val="en-GB"/>
                  </w:rPr>
                </w:rPrChange>
              </w:rPr>
            </w:pPr>
            <w:ins w:id="456" w:author="ms699852" w:date="2017-10-16T21:18:00Z">
              <w:r w:rsidRPr="00764418">
                <w:rPr>
                  <w:rFonts w:ascii="Arial" w:hAnsi="Arial" w:cs="Arial"/>
                  <w:sz w:val="14"/>
                  <w:szCs w:val="16"/>
                  <w:rPrChange w:id="457" w:author="ms699852" w:date="2017-10-17T21:26:00Z">
                    <w:rPr>
                      <w:rFonts w:ascii="Arial" w:hAnsi="Arial" w:cs="Arial"/>
                      <w:sz w:val="16"/>
                      <w:szCs w:val="16"/>
                    </w:rPr>
                  </w:rPrChange>
                </w:rPr>
                <w:t>0,00301</w:t>
              </w:r>
            </w:ins>
          </w:p>
        </w:tc>
        <w:tc>
          <w:tcPr>
            <w:tcW w:w="1064" w:type="dxa"/>
            <w:shd w:val="clear" w:color="auto" w:fill="auto"/>
            <w:vAlign w:val="center"/>
            <w:tcPrChange w:id="458" w:author="ms699852" w:date="2017-10-17T21:47:00Z">
              <w:tcPr>
                <w:tcW w:w="1087" w:type="dxa"/>
                <w:shd w:val="clear" w:color="auto" w:fill="auto"/>
                <w:vAlign w:val="center"/>
              </w:tcPr>
            </w:tcPrChange>
          </w:tcPr>
          <w:p w14:paraId="174B6B28" w14:textId="77777777" w:rsidR="00284B19" w:rsidRPr="00764418" w:rsidRDefault="00577071" w:rsidP="009112D8">
            <w:pPr>
              <w:keepNext/>
              <w:widowControl w:val="0"/>
              <w:tabs>
                <w:tab w:val="left" w:pos="142"/>
              </w:tabs>
              <w:jc w:val="center"/>
              <w:rPr>
                <w:ins w:id="459" w:author="ms699852" w:date="2017-10-16T14:58:00Z"/>
                <w:rFonts w:ascii="Arial" w:hAnsi="Arial" w:cs="Arial"/>
                <w:sz w:val="14"/>
                <w:szCs w:val="16"/>
                <w:lang w:val="en-GB"/>
                <w:rPrChange w:id="460" w:author="ms699852" w:date="2017-10-17T21:26:00Z">
                  <w:rPr>
                    <w:ins w:id="461" w:author="ms699852" w:date="2017-10-16T14:58:00Z"/>
                    <w:rFonts w:ascii="Arial" w:hAnsi="Arial" w:cs="Arial"/>
                    <w:sz w:val="16"/>
                    <w:szCs w:val="16"/>
                    <w:lang w:val="en-GB"/>
                  </w:rPr>
                </w:rPrChange>
              </w:rPr>
            </w:pPr>
            <w:ins w:id="462" w:author="ms699852" w:date="2017-10-16T21:18:00Z">
              <w:r w:rsidRPr="00764418">
                <w:rPr>
                  <w:rFonts w:ascii="Arial" w:hAnsi="Arial" w:cs="Arial"/>
                  <w:sz w:val="14"/>
                  <w:szCs w:val="16"/>
                  <w:rPrChange w:id="463" w:author="ms699852" w:date="2017-10-17T21:26:00Z">
                    <w:rPr>
                      <w:rFonts w:ascii="Arial" w:hAnsi="Arial" w:cs="Arial"/>
                      <w:sz w:val="16"/>
                      <w:szCs w:val="16"/>
                    </w:rPr>
                  </w:rPrChange>
                </w:rPr>
                <w:t>0,00192</w:t>
              </w:r>
            </w:ins>
          </w:p>
        </w:tc>
      </w:tr>
      <w:tr w:rsidR="00577071" w:rsidRPr="009112D8" w14:paraId="2AB78A2F" w14:textId="77777777" w:rsidTr="00124365">
        <w:trPr>
          <w:cantSplit/>
          <w:trHeight w:val="20"/>
          <w:ins w:id="464" w:author="ms699852" w:date="2017-10-16T14:58:00Z"/>
          <w:trPrChange w:id="465" w:author="ms699852" w:date="2017-10-17T21:47:00Z">
            <w:trPr>
              <w:cantSplit/>
              <w:trHeight w:val="229"/>
            </w:trPr>
          </w:trPrChange>
        </w:trPr>
        <w:tc>
          <w:tcPr>
            <w:tcW w:w="2410" w:type="dxa"/>
            <w:vMerge/>
            <w:shd w:val="clear" w:color="auto" w:fill="auto"/>
            <w:tcPrChange w:id="466" w:author="ms699852" w:date="2017-10-17T21:47:00Z">
              <w:tcPr>
                <w:tcW w:w="2765" w:type="dxa"/>
                <w:vMerge/>
                <w:shd w:val="clear" w:color="auto" w:fill="auto"/>
              </w:tcPr>
            </w:tcPrChange>
          </w:tcPr>
          <w:p w14:paraId="03F2B17B" w14:textId="77777777" w:rsidR="00284B19" w:rsidRPr="009112D8" w:rsidRDefault="00284B19" w:rsidP="009112D8">
            <w:pPr>
              <w:keepNext/>
              <w:widowControl w:val="0"/>
              <w:tabs>
                <w:tab w:val="left" w:pos="142"/>
              </w:tabs>
              <w:jc w:val="both"/>
              <w:rPr>
                <w:ins w:id="467" w:author="ms699852" w:date="2017-10-16T14:58:00Z"/>
                <w:rFonts w:ascii="Arial" w:hAnsi="Arial" w:cs="Arial"/>
                <w:sz w:val="16"/>
                <w:szCs w:val="16"/>
                <w:lang w:val="en-GB"/>
              </w:rPr>
            </w:pPr>
          </w:p>
        </w:tc>
        <w:tc>
          <w:tcPr>
            <w:tcW w:w="1063" w:type="dxa"/>
            <w:shd w:val="clear" w:color="auto" w:fill="auto"/>
            <w:vAlign w:val="center"/>
            <w:tcPrChange w:id="468" w:author="ms699852" w:date="2017-10-17T21:47:00Z">
              <w:tcPr>
                <w:tcW w:w="637" w:type="dxa"/>
                <w:shd w:val="clear" w:color="auto" w:fill="auto"/>
                <w:vAlign w:val="center"/>
              </w:tcPr>
            </w:tcPrChange>
          </w:tcPr>
          <w:p w14:paraId="108F7096" w14:textId="77777777" w:rsidR="00284B19" w:rsidRPr="00764418" w:rsidRDefault="00284B19" w:rsidP="009112D8">
            <w:pPr>
              <w:keepNext/>
              <w:widowControl w:val="0"/>
              <w:tabs>
                <w:tab w:val="left" w:pos="142"/>
              </w:tabs>
              <w:jc w:val="center"/>
              <w:rPr>
                <w:ins w:id="469" w:author="ms699852" w:date="2017-10-16T14:58:00Z"/>
                <w:rFonts w:ascii="Arial" w:hAnsi="Arial" w:cs="Arial"/>
                <w:sz w:val="14"/>
                <w:szCs w:val="16"/>
                <w:lang w:val="en-GB"/>
                <w:rPrChange w:id="470" w:author="ms699852" w:date="2017-10-17T21:26:00Z">
                  <w:rPr>
                    <w:ins w:id="471" w:author="ms699852" w:date="2017-10-16T14:58:00Z"/>
                    <w:rFonts w:ascii="Arial" w:hAnsi="Arial" w:cs="Arial"/>
                    <w:sz w:val="16"/>
                    <w:szCs w:val="16"/>
                    <w:lang w:val="en-GB"/>
                  </w:rPr>
                </w:rPrChange>
              </w:rPr>
            </w:pPr>
            <w:ins w:id="472" w:author="ms699852" w:date="2017-10-16T14:59:00Z">
              <w:r w:rsidRPr="00764418">
                <w:rPr>
                  <w:rFonts w:ascii="Arial" w:hAnsi="Arial" w:cs="Arial"/>
                  <w:sz w:val="14"/>
                  <w:szCs w:val="16"/>
                  <w:lang w:val="en-GB"/>
                  <w:rPrChange w:id="473" w:author="ms699852" w:date="2017-10-17T21:26:00Z">
                    <w:rPr>
                      <w:rFonts w:ascii="Arial" w:hAnsi="Arial" w:cs="Arial"/>
                      <w:sz w:val="16"/>
                      <w:szCs w:val="16"/>
                      <w:lang w:val="en-GB"/>
                    </w:rPr>
                  </w:rPrChange>
                </w:rPr>
                <w:t>15</w:t>
              </w:r>
            </w:ins>
          </w:p>
        </w:tc>
        <w:tc>
          <w:tcPr>
            <w:tcW w:w="1063" w:type="dxa"/>
            <w:shd w:val="clear" w:color="auto" w:fill="auto"/>
            <w:vAlign w:val="center"/>
            <w:tcPrChange w:id="474" w:author="ms699852" w:date="2017-10-17T21:47:00Z">
              <w:tcPr>
                <w:tcW w:w="1087" w:type="dxa"/>
                <w:shd w:val="clear" w:color="auto" w:fill="auto"/>
                <w:vAlign w:val="center"/>
              </w:tcPr>
            </w:tcPrChange>
          </w:tcPr>
          <w:p w14:paraId="69DEE71B" w14:textId="77777777" w:rsidR="00284B19" w:rsidRPr="00764418" w:rsidRDefault="00577071" w:rsidP="009112D8">
            <w:pPr>
              <w:keepNext/>
              <w:widowControl w:val="0"/>
              <w:tabs>
                <w:tab w:val="left" w:pos="142"/>
              </w:tabs>
              <w:jc w:val="center"/>
              <w:rPr>
                <w:ins w:id="475" w:author="ms699852" w:date="2017-10-16T14:58:00Z"/>
                <w:rFonts w:ascii="Arial" w:hAnsi="Arial" w:cs="Arial"/>
                <w:sz w:val="14"/>
                <w:szCs w:val="16"/>
                <w:lang w:val="en-GB"/>
                <w:rPrChange w:id="476" w:author="ms699852" w:date="2017-10-17T21:26:00Z">
                  <w:rPr>
                    <w:ins w:id="477" w:author="ms699852" w:date="2017-10-16T14:58:00Z"/>
                    <w:rFonts w:ascii="Arial" w:hAnsi="Arial" w:cs="Arial"/>
                    <w:sz w:val="16"/>
                    <w:szCs w:val="16"/>
                    <w:lang w:val="en-GB"/>
                  </w:rPr>
                </w:rPrChange>
              </w:rPr>
            </w:pPr>
            <w:ins w:id="478" w:author="ms699852" w:date="2017-10-16T21:18:00Z">
              <w:r w:rsidRPr="00764418">
                <w:rPr>
                  <w:rFonts w:ascii="Arial" w:hAnsi="Arial" w:cs="Arial"/>
                  <w:sz w:val="14"/>
                  <w:szCs w:val="16"/>
                  <w:rPrChange w:id="479" w:author="ms699852" w:date="2017-10-17T21:26:00Z">
                    <w:rPr>
                      <w:rFonts w:ascii="Arial" w:hAnsi="Arial" w:cs="Arial"/>
                      <w:sz w:val="16"/>
                      <w:szCs w:val="16"/>
                    </w:rPr>
                  </w:rPrChange>
                </w:rPr>
                <w:t>0,00605</w:t>
              </w:r>
            </w:ins>
          </w:p>
        </w:tc>
        <w:tc>
          <w:tcPr>
            <w:tcW w:w="1063" w:type="dxa"/>
            <w:shd w:val="clear" w:color="auto" w:fill="auto"/>
            <w:vAlign w:val="center"/>
            <w:tcPrChange w:id="480" w:author="ms699852" w:date="2017-10-17T21:47:00Z">
              <w:tcPr>
                <w:tcW w:w="1087" w:type="dxa"/>
                <w:shd w:val="clear" w:color="auto" w:fill="auto"/>
                <w:vAlign w:val="center"/>
              </w:tcPr>
            </w:tcPrChange>
          </w:tcPr>
          <w:p w14:paraId="2754F4FD" w14:textId="77777777" w:rsidR="00284B19" w:rsidRPr="00764418" w:rsidRDefault="00577071" w:rsidP="009112D8">
            <w:pPr>
              <w:keepNext/>
              <w:widowControl w:val="0"/>
              <w:tabs>
                <w:tab w:val="left" w:pos="142"/>
              </w:tabs>
              <w:jc w:val="center"/>
              <w:rPr>
                <w:ins w:id="481" w:author="ms699852" w:date="2017-10-16T14:58:00Z"/>
                <w:rFonts w:ascii="Arial" w:hAnsi="Arial" w:cs="Arial"/>
                <w:sz w:val="14"/>
                <w:szCs w:val="16"/>
                <w:lang w:val="en-GB"/>
                <w:rPrChange w:id="482" w:author="ms699852" w:date="2017-10-17T21:26:00Z">
                  <w:rPr>
                    <w:ins w:id="483" w:author="ms699852" w:date="2017-10-16T14:58:00Z"/>
                    <w:rFonts w:ascii="Arial" w:hAnsi="Arial" w:cs="Arial"/>
                    <w:sz w:val="16"/>
                    <w:szCs w:val="16"/>
                    <w:lang w:val="en-GB"/>
                  </w:rPr>
                </w:rPrChange>
              </w:rPr>
            </w:pPr>
            <w:ins w:id="484" w:author="ms699852" w:date="2017-10-16T21:18:00Z">
              <w:r w:rsidRPr="00764418">
                <w:rPr>
                  <w:rFonts w:ascii="Arial" w:hAnsi="Arial" w:cs="Arial"/>
                  <w:sz w:val="14"/>
                  <w:szCs w:val="16"/>
                  <w:rPrChange w:id="485" w:author="ms699852" w:date="2017-10-17T21:26:00Z">
                    <w:rPr>
                      <w:rFonts w:ascii="Arial" w:hAnsi="Arial" w:cs="Arial"/>
                      <w:sz w:val="16"/>
                      <w:szCs w:val="16"/>
                    </w:rPr>
                  </w:rPrChange>
                </w:rPr>
                <w:t>0,00326</w:t>
              </w:r>
            </w:ins>
          </w:p>
        </w:tc>
        <w:tc>
          <w:tcPr>
            <w:tcW w:w="1064" w:type="dxa"/>
            <w:shd w:val="clear" w:color="auto" w:fill="auto"/>
            <w:vAlign w:val="center"/>
            <w:tcPrChange w:id="486" w:author="ms699852" w:date="2017-10-17T21:47:00Z">
              <w:tcPr>
                <w:tcW w:w="1087" w:type="dxa"/>
                <w:shd w:val="clear" w:color="auto" w:fill="auto"/>
                <w:vAlign w:val="center"/>
              </w:tcPr>
            </w:tcPrChange>
          </w:tcPr>
          <w:p w14:paraId="01476342" w14:textId="77777777" w:rsidR="00284B19" w:rsidRPr="00764418" w:rsidRDefault="00284B19" w:rsidP="009112D8">
            <w:pPr>
              <w:keepNext/>
              <w:widowControl w:val="0"/>
              <w:tabs>
                <w:tab w:val="left" w:pos="142"/>
              </w:tabs>
              <w:jc w:val="center"/>
              <w:rPr>
                <w:ins w:id="487" w:author="ms699852" w:date="2017-10-16T14:58:00Z"/>
                <w:rFonts w:ascii="Arial" w:hAnsi="Arial" w:cs="Arial"/>
                <w:sz w:val="14"/>
                <w:szCs w:val="16"/>
                <w:lang w:val="en-GB"/>
                <w:rPrChange w:id="488" w:author="ms699852" w:date="2017-10-17T21:26:00Z">
                  <w:rPr>
                    <w:ins w:id="489" w:author="ms699852" w:date="2017-10-16T14:58:00Z"/>
                    <w:rFonts w:ascii="Arial" w:hAnsi="Arial" w:cs="Arial"/>
                    <w:sz w:val="16"/>
                    <w:szCs w:val="16"/>
                    <w:lang w:val="en-GB"/>
                  </w:rPr>
                </w:rPrChange>
              </w:rPr>
            </w:pPr>
            <w:ins w:id="490" w:author="ms699852" w:date="2017-10-16T21:18:00Z">
              <w:r w:rsidRPr="00764418">
                <w:rPr>
                  <w:rFonts w:ascii="Arial" w:hAnsi="Arial" w:cs="Arial"/>
                  <w:sz w:val="14"/>
                  <w:szCs w:val="16"/>
                  <w:rPrChange w:id="491" w:author="ms699852" w:date="2017-10-17T21:26:00Z">
                    <w:rPr>
                      <w:rFonts w:ascii="Arial" w:hAnsi="Arial" w:cs="Arial"/>
                      <w:sz w:val="16"/>
                      <w:szCs w:val="16"/>
                    </w:rPr>
                  </w:rPrChange>
                </w:rPr>
                <w:t>0,00417</w:t>
              </w:r>
            </w:ins>
          </w:p>
        </w:tc>
      </w:tr>
      <w:tr w:rsidR="00577071" w:rsidRPr="009112D8" w14:paraId="3DEE63CF" w14:textId="77777777" w:rsidTr="00124365">
        <w:trPr>
          <w:cantSplit/>
          <w:trHeight w:val="20"/>
          <w:ins w:id="492" w:author="ms699852" w:date="2017-10-16T14:59:00Z"/>
          <w:trPrChange w:id="493" w:author="ms699852" w:date="2017-10-17T21:47:00Z">
            <w:trPr>
              <w:cantSplit/>
              <w:trHeight w:val="229"/>
            </w:trPr>
          </w:trPrChange>
        </w:trPr>
        <w:tc>
          <w:tcPr>
            <w:tcW w:w="2410" w:type="dxa"/>
            <w:vMerge/>
            <w:shd w:val="clear" w:color="auto" w:fill="auto"/>
            <w:tcPrChange w:id="494" w:author="ms699852" w:date="2017-10-17T21:47:00Z">
              <w:tcPr>
                <w:tcW w:w="2765" w:type="dxa"/>
                <w:vMerge/>
                <w:shd w:val="clear" w:color="auto" w:fill="auto"/>
              </w:tcPr>
            </w:tcPrChange>
          </w:tcPr>
          <w:p w14:paraId="5E3CF12F" w14:textId="77777777" w:rsidR="00284B19" w:rsidRPr="009112D8" w:rsidRDefault="00284B19" w:rsidP="009112D8">
            <w:pPr>
              <w:keepNext/>
              <w:widowControl w:val="0"/>
              <w:tabs>
                <w:tab w:val="left" w:pos="142"/>
              </w:tabs>
              <w:jc w:val="both"/>
              <w:rPr>
                <w:ins w:id="495" w:author="ms699852" w:date="2017-10-16T14:59:00Z"/>
                <w:rFonts w:ascii="Arial" w:hAnsi="Arial" w:cs="Arial"/>
                <w:sz w:val="16"/>
                <w:szCs w:val="16"/>
                <w:lang w:val="en-GB"/>
              </w:rPr>
            </w:pPr>
          </w:p>
        </w:tc>
        <w:tc>
          <w:tcPr>
            <w:tcW w:w="1063" w:type="dxa"/>
            <w:shd w:val="clear" w:color="auto" w:fill="auto"/>
            <w:vAlign w:val="center"/>
            <w:tcPrChange w:id="496" w:author="ms699852" w:date="2017-10-17T21:47:00Z">
              <w:tcPr>
                <w:tcW w:w="637" w:type="dxa"/>
                <w:shd w:val="clear" w:color="auto" w:fill="auto"/>
                <w:vAlign w:val="center"/>
              </w:tcPr>
            </w:tcPrChange>
          </w:tcPr>
          <w:p w14:paraId="62FD81AF" w14:textId="77777777" w:rsidR="00284B19" w:rsidRPr="00764418" w:rsidRDefault="00284B19" w:rsidP="009112D8">
            <w:pPr>
              <w:keepNext/>
              <w:widowControl w:val="0"/>
              <w:tabs>
                <w:tab w:val="left" w:pos="142"/>
              </w:tabs>
              <w:jc w:val="center"/>
              <w:rPr>
                <w:ins w:id="497" w:author="ms699852" w:date="2017-10-16T14:59:00Z"/>
                <w:rFonts w:ascii="Arial" w:hAnsi="Arial" w:cs="Arial"/>
                <w:sz w:val="14"/>
                <w:szCs w:val="16"/>
                <w:lang w:val="en-GB"/>
                <w:rPrChange w:id="498" w:author="ms699852" w:date="2017-10-17T21:26:00Z">
                  <w:rPr>
                    <w:ins w:id="499" w:author="ms699852" w:date="2017-10-16T14:59:00Z"/>
                    <w:rFonts w:ascii="Arial" w:hAnsi="Arial" w:cs="Arial"/>
                    <w:sz w:val="16"/>
                    <w:szCs w:val="16"/>
                    <w:lang w:val="en-GB"/>
                  </w:rPr>
                </w:rPrChange>
              </w:rPr>
            </w:pPr>
            <w:ins w:id="500" w:author="ms699852" w:date="2017-10-16T14:59:00Z">
              <w:r w:rsidRPr="00764418">
                <w:rPr>
                  <w:rFonts w:ascii="Arial" w:hAnsi="Arial" w:cs="Arial"/>
                  <w:sz w:val="14"/>
                  <w:szCs w:val="16"/>
                  <w:lang w:val="en-GB"/>
                  <w:rPrChange w:id="501" w:author="ms699852" w:date="2017-10-17T21:26:00Z">
                    <w:rPr>
                      <w:rFonts w:ascii="Arial" w:hAnsi="Arial" w:cs="Arial"/>
                      <w:sz w:val="16"/>
                      <w:szCs w:val="16"/>
                      <w:lang w:val="en-GB"/>
                    </w:rPr>
                  </w:rPrChange>
                </w:rPr>
                <w:t>20</w:t>
              </w:r>
            </w:ins>
          </w:p>
        </w:tc>
        <w:tc>
          <w:tcPr>
            <w:tcW w:w="1063" w:type="dxa"/>
            <w:shd w:val="clear" w:color="auto" w:fill="auto"/>
            <w:vAlign w:val="center"/>
            <w:tcPrChange w:id="502" w:author="ms699852" w:date="2017-10-17T21:47:00Z">
              <w:tcPr>
                <w:tcW w:w="1087" w:type="dxa"/>
                <w:shd w:val="clear" w:color="auto" w:fill="auto"/>
                <w:vAlign w:val="center"/>
              </w:tcPr>
            </w:tcPrChange>
          </w:tcPr>
          <w:p w14:paraId="3265046C" w14:textId="77777777" w:rsidR="00284B19" w:rsidRPr="00764418" w:rsidRDefault="00284B19" w:rsidP="009112D8">
            <w:pPr>
              <w:keepNext/>
              <w:widowControl w:val="0"/>
              <w:tabs>
                <w:tab w:val="left" w:pos="142"/>
              </w:tabs>
              <w:jc w:val="center"/>
              <w:rPr>
                <w:ins w:id="503" w:author="ms699852" w:date="2017-10-16T14:59:00Z"/>
                <w:rFonts w:ascii="Arial" w:hAnsi="Arial" w:cs="Arial"/>
                <w:sz w:val="14"/>
                <w:szCs w:val="16"/>
                <w:lang w:val="en-GB"/>
                <w:rPrChange w:id="504" w:author="ms699852" w:date="2017-10-17T21:26:00Z">
                  <w:rPr>
                    <w:ins w:id="505" w:author="ms699852" w:date="2017-10-16T14:59:00Z"/>
                    <w:rFonts w:ascii="Arial" w:hAnsi="Arial" w:cs="Arial"/>
                    <w:sz w:val="16"/>
                    <w:szCs w:val="16"/>
                    <w:lang w:val="en-GB"/>
                  </w:rPr>
                </w:rPrChange>
              </w:rPr>
            </w:pPr>
            <w:ins w:id="506" w:author="ms699852" w:date="2017-10-16T21:18:00Z">
              <w:r w:rsidRPr="00764418">
                <w:rPr>
                  <w:rFonts w:ascii="Arial" w:hAnsi="Arial" w:cs="Arial"/>
                  <w:sz w:val="14"/>
                  <w:szCs w:val="16"/>
                  <w:rPrChange w:id="507" w:author="ms699852" w:date="2017-10-17T21:26:00Z">
                    <w:rPr>
                      <w:rFonts w:ascii="Arial" w:hAnsi="Arial" w:cs="Arial"/>
                      <w:sz w:val="16"/>
                      <w:szCs w:val="16"/>
                    </w:rPr>
                  </w:rPrChange>
                </w:rPr>
                <w:t>0,00746</w:t>
              </w:r>
            </w:ins>
          </w:p>
        </w:tc>
        <w:tc>
          <w:tcPr>
            <w:tcW w:w="1063" w:type="dxa"/>
            <w:shd w:val="clear" w:color="auto" w:fill="auto"/>
            <w:vAlign w:val="center"/>
            <w:tcPrChange w:id="508" w:author="ms699852" w:date="2017-10-17T21:47:00Z">
              <w:tcPr>
                <w:tcW w:w="1087" w:type="dxa"/>
                <w:shd w:val="clear" w:color="auto" w:fill="auto"/>
                <w:vAlign w:val="center"/>
              </w:tcPr>
            </w:tcPrChange>
          </w:tcPr>
          <w:p w14:paraId="686761A6" w14:textId="77777777" w:rsidR="00284B19" w:rsidRPr="00764418" w:rsidRDefault="00284B19" w:rsidP="009112D8">
            <w:pPr>
              <w:keepNext/>
              <w:widowControl w:val="0"/>
              <w:tabs>
                <w:tab w:val="left" w:pos="142"/>
              </w:tabs>
              <w:jc w:val="center"/>
              <w:rPr>
                <w:ins w:id="509" w:author="ms699852" w:date="2017-10-16T14:59:00Z"/>
                <w:rFonts w:ascii="Arial" w:hAnsi="Arial" w:cs="Arial"/>
                <w:sz w:val="14"/>
                <w:szCs w:val="16"/>
                <w:lang w:val="en-GB"/>
                <w:rPrChange w:id="510" w:author="ms699852" w:date="2017-10-17T21:26:00Z">
                  <w:rPr>
                    <w:ins w:id="511" w:author="ms699852" w:date="2017-10-16T14:59:00Z"/>
                    <w:rFonts w:ascii="Arial" w:hAnsi="Arial" w:cs="Arial"/>
                    <w:sz w:val="16"/>
                    <w:szCs w:val="16"/>
                    <w:lang w:val="en-GB"/>
                  </w:rPr>
                </w:rPrChange>
              </w:rPr>
            </w:pPr>
            <w:ins w:id="512" w:author="ms699852" w:date="2017-10-16T21:18:00Z">
              <w:r w:rsidRPr="00764418">
                <w:rPr>
                  <w:rFonts w:ascii="Arial" w:hAnsi="Arial" w:cs="Arial"/>
                  <w:sz w:val="14"/>
                  <w:szCs w:val="16"/>
                  <w:rPrChange w:id="513" w:author="ms699852" w:date="2017-10-17T21:26:00Z">
                    <w:rPr>
                      <w:rFonts w:ascii="Arial" w:hAnsi="Arial" w:cs="Arial"/>
                      <w:sz w:val="16"/>
                      <w:szCs w:val="16"/>
                    </w:rPr>
                  </w:rPrChange>
                </w:rPr>
                <w:t>0,00681</w:t>
              </w:r>
            </w:ins>
          </w:p>
        </w:tc>
        <w:tc>
          <w:tcPr>
            <w:tcW w:w="1064" w:type="dxa"/>
            <w:shd w:val="clear" w:color="auto" w:fill="auto"/>
            <w:vAlign w:val="center"/>
            <w:tcPrChange w:id="514" w:author="ms699852" w:date="2017-10-17T21:47:00Z">
              <w:tcPr>
                <w:tcW w:w="1087" w:type="dxa"/>
                <w:shd w:val="clear" w:color="auto" w:fill="auto"/>
                <w:vAlign w:val="center"/>
              </w:tcPr>
            </w:tcPrChange>
          </w:tcPr>
          <w:p w14:paraId="611A02E8" w14:textId="77777777" w:rsidR="00284B19" w:rsidRPr="00764418" w:rsidRDefault="00577071" w:rsidP="009112D8">
            <w:pPr>
              <w:keepNext/>
              <w:widowControl w:val="0"/>
              <w:tabs>
                <w:tab w:val="left" w:pos="142"/>
              </w:tabs>
              <w:jc w:val="center"/>
              <w:rPr>
                <w:ins w:id="515" w:author="ms699852" w:date="2017-10-16T14:59:00Z"/>
                <w:rFonts w:ascii="Arial" w:hAnsi="Arial" w:cs="Arial"/>
                <w:sz w:val="14"/>
                <w:szCs w:val="16"/>
                <w:lang w:val="en-GB"/>
                <w:rPrChange w:id="516" w:author="ms699852" w:date="2017-10-17T21:26:00Z">
                  <w:rPr>
                    <w:ins w:id="517" w:author="ms699852" w:date="2017-10-16T14:59:00Z"/>
                    <w:rFonts w:ascii="Arial" w:hAnsi="Arial" w:cs="Arial"/>
                    <w:sz w:val="16"/>
                    <w:szCs w:val="16"/>
                    <w:lang w:val="en-GB"/>
                  </w:rPr>
                </w:rPrChange>
              </w:rPr>
            </w:pPr>
            <w:ins w:id="518" w:author="ms699852" w:date="2017-10-16T21:18:00Z">
              <w:r w:rsidRPr="00764418">
                <w:rPr>
                  <w:rFonts w:ascii="Arial" w:hAnsi="Arial" w:cs="Arial"/>
                  <w:sz w:val="14"/>
                  <w:szCs w:val="16"/>
                  <w:rPrChange w:id="519" w:author="ms699852" w:date="2017-10-17T21:26:00Z">
                    <w:rPr>
                      <w:rFonts w:ascii="Arial" w:hAnsi="Arial" w:cs="Arial"/>
                      <w:sz w:val="16"/>
                      <w:szCs w:val="16"/>
                    </w:rPr>
                  </w:rPrChange>
                </w:rPr>
                <w:t>0,00677</w:t>
              </w:r>
            </w:ins>
          </w:p>
        </w:tc>
      </w:tr>
      <w:tr w:rsidR="00577071" w:rsidRPr="009112D8" w14:paraId="4E05A576" w14:textId="77777777" w:rsidTr="00124365">
        <w:trPr>
          <w:cantSplit/>
          <w:trHeight w:val="20"/>
          <w:ins w:id="520" w:author="ms699852" w:date="2017-10-16T21:16:00Z"/>
          <w:trPrChange w:id="521" w:author="ms699852" w:date="2017-10-17T21:47:00Z">
            <w:trPr>
              <w:cantSplit/>
              <w:trHeight w:val="229"/>
            </w:trPr>
          </w:trPrChange>
        </w:trPr>
        <w:tc>
          <w:tcPr>
            <w:tcW w:w="2410" w:type="dxa"/>
            <w:vMerge/>
            <w:shd w:val="clear" w:color="auto" w:fill="auto"/>
            <w:tcPrChange w:id="522" w:author="ms699852" w:date="2017-10-17T21:47:00Z">
              <w:tcPr>
                <w:tcW w:w="2765" w:type="dxa"/>
                <w:vMerge/>
                <w:shd w:val="clear" w:color="auto" w:fill="auto"/>
              </w:tcPr>
            </w:tcPrChange>
          </w:tcPr>
          <w:p w14:paraId="7D77DAC1" w14:textId="77777777" w:rsidR="00284B19" w:rsidRPr="009112D8" w:rsidRDefault="00284B19" w:rsidP="009112D8">
            <w:pPr>
              <w:keepNext/>
              <w:widowControl w:val="0"/>
              <w:tabs>
                <w:tab w:val="left" w:pos="142"/>
              </w:tabs>
              <w:jc w:val="both"/>
              <w:rPr>
                <w:ins w:id="523" w:author="ms699852" w:date="2017-10-16T21:16:00Z"/>
                <w:rFonts w:ascii="Arial" w:hAnsi="Arial" w:cs="Arial"/>
                <w:sz w:val="16"/>
                <w:szCs w:val="16"/>
                <w:lang w:val="en-GB"/>
              </w:rPr>
            </w:pPr>
          </w:p>
        </w:tc>
        <w:tc>
          <w:tcPr>
            <w:tcW w:w="1063" w:type="dxa"/>
            <w:shd w:val="clear" w:color="auto" w:fill="auto"/>
            <w:vAlign w:val="center"/>
            <w:tcPrChange w:id="524" w:author="ms699852" w:date="2017-10-17T21:47:00Z">
              <w:tcPr>
                <w:tcW w:w="637" w:type="dxa"/>
                <w:shd w:val="clear" w:color="auto" w:fill="auto"/>
                <w:vAlign w:val="center"/>
              </w:tcPr>
            </w:tcPrChange>
          </w:tcPr>
          <w:p w14:paraId="7A102727" w14:textId="77777777" w:rsidR="00284B19" w:rsidRPr="00764418" w:rsidRDefault="00284B19" w:rsidP="009112D8">
            <w:pPr>
              <w:keepNext/>
              <w:widowControl w:val="0"/>
              <w:tabs>
                <w:tab w:val="left" w:pos="142"/>
              </w:tabs>
              <w:jc w:val="center"/>
              <w:rPr>
                <w:ins w:id="525" w:author="ms699852" w:date="2017-10-16T21:16:00Z"/>
                <w:rFonts w:ascii="Arial" w:hAnsi="Arial" w:cs="Arial"/>
                <w:sz w:val="14"/>
                <w:szCs w:val="16"/>
                <w:lang w:val="en-GB"/>
                <w:rPrChange w:id="526" w:author="ms699852" w:date="2017-10-17T21:26:00Z">
                  <w:rPr>
                    <w:ins w:id="527" w:author="ms699852" w:date="2017-10-16T21:16:00Z"/>
                    <w:rFonts w:ascii="Arial" w:hAnsi="Arial" w:cs="Arial"/>
                    <w:sz w:val="16"/>
                    <w:szCs w:val="16"/>
                    <w:lang w:val="en-GB"/>
                  </w:rPr>
                </w:rPrChange>
              </w:rPr>
            </w:pPr>
            <w:ins w:id="528" w:author="ms699852" w:date="2017-10-16T21:16:00Z">
              <w:r w:rsidRPr="00764418">
                <w:rPr>
                  <w:rFonts w:ascii="Arial" w:hAnsi="Arial" w:cs="Arial"/>
                  <w:sz w:val="14"/>
                  <w:szCs w:val="16"/>
                  <w:lang w:val="en-GB"/>
                  <w:rPrChange w:id="529" w:author="ms699852" w:date="2017-10-17T21:26:00Z">
                    <w:rPr>
                      <w:rFonts w:ascii="Arial" w:hAnsi="Arial" w:cs="Arial"/>
                      <w:sz w:val="16"/>
                      <w:szCs w:val="16"/>
                      <w:lang w:val="en-GB"/>
                    </w:rPr>
                  </w:rPrChange>
                </w:rPr>
                <w:t>25</w:t>
              </w:r>
            </w:ins>
          </w:p>
        </w:tc>
        <w:tc>
          <w:tcPr>
            <w:tcW w:w="1063" w:type="dxa"/>
            <w:shd w:val="clear" w:color="auto" w:fill="auto"/>
            <w:vAlign w:val="center"/>
            <w:tcPrChange w:id="530" w:author="ms699852" w:date="2017-10-17T21:47:00Z">
              <w:tcPr>
                <w:tcW w:w="1087" w:type="dxa"/>
                <w:shd w:val="clear" w:color="auto" w:fill="auto"/>
                <w:vAlign w:val="center"/>
              </w:tcPr>
            </w:tcPrChange>
          </w:tcPr>
          <w:p w14:paraId="58BB0BE9" w14:textId="77777777" w:rsidR="00284B19" w:rsidRPr="00764418" w:rsidRDefault="00284B19" w:rsidP="009112D8">
            <w:pPr>
              <w:keepNext/>
              <w:widowControl w:val="0"/>
              <w:tabs>
                <w:tab w:val="left" w:pos="142"/>
              </w:tabs>
              <w:jc w:val="center"/>
              <w:rPr>
                <w:ins w:id="531" w:author="ms699852" w:date="2017-10-16T21:16:00Z"/>
                <w:rFonts w:ascii="Arial" w:hAnsi="Arial" w:cs="Arial"/>
                <w:sz w:val="14"/>
                <w:szCs w:val="16"/>
                <w:lang w:val="en-GB"/>
                <w:rPrChange w:id="532" w:author="ms699852" w:date="2017-10-17T21:26:00Z">
                  <w:rPr>
                    <w:ins w:id="533" w:author="ms699852" w:date="2017-10-16T21:16:00Z"/>
                    <w:rFonts w:ascii="Arial" w:hAnsi="Arial" w:cs="Arial"/>
                    <w:sz w:val="16"/>
                    <w:szCs w:val="16"/>
                    <w:lang w:val="en-GB"/>
                  </w:rPr>
                </w:rPrChange>
              </w:rPr>
            </w:pPr>
            <w:ins w:id="534" w:author="ms699852" w:date="2017-10-16T21:18:00Z">
              <w:r w:rsidRPr="00764418">
                <w:rPr>
                  <w:rFonts w:ascii="Arial" w:hAnsi="Arial" w:cs="Arial"/>
                  <w:sz w:val="14"/>
                  <w:szCs w:val="16"/>
                  <w:rPrChange w:id="535" w:author="ms699852" w:date="2017-10-17T21:26:00Z">
                    <w:rPr>
                      <w:rFonts w:ascii="Arial" w:hAnsi="Arial" w:cs="Arial"/>
                      <w:sz w:val="16"/>
                      <w:szCs w:val="16"/>
                    </w:rPr>
                  </w:rPrChange>
                </w:rPr>
                <w:t>0,00860</w:t>
              </w:r>
            </w:ins>
          </w:p>
        </w:tc>
        <w:tc>
          <w:tcPr>
            <w:tcW w:w="1063" w:type="dxa"/>
            <w:shd w:val="clear" w:color="auto" w:fill="auto"/>
            <w:vAlign w:val="center"/>
            <w:tcPrChange w:id="536" w:author="ms699852" w:date="2017-10-17T21:47:00Z">
              <w:tcPr>
                <w:tcW w:w="1087" w:type="dxa"/>
                <w:shd w:val="clear" w:color="auto" w:fill="auto"/>
                <w:vAlign w:val="center"/>
              </w:tcPr>
            </w:tcPrChange>
          </w:tcPr>
          <w:p w14:paraId="1AC4D685" w14:textId="77777777" w:rsidR="00284B19" w:rsidRPr="00764418" w:rsidRDefault="00577071" w:rsidP="009112D8">
            <w:pPr>
              <w:keepNext/>
              <w:widowControl w:val="0"/>
              <w:tabs>
                <w:tab w:val="left" w:pos="142"/>
              </w:tabs>
              <w:jc w:val="center"/>
              <w:rPr>
                <w:ins w:id="537" w:author="ms699852" w:date="2017-10-16T21:16:00Z"/>
                <w:rFonts w:ascii="Arial" w:hAnsi="Arial" w:cs="Arial"/>
                <w:sz w:val="14"/>
                <w:szCs w:val="16"/>
                <w:lang w:val="en-GB"/>
                <w:rPrChange w:id="538" w:author="ms699852" w:date="2017-10-17T21:26:00Z">
                  <w:rPr>
                    <w:ins w:id="539" w:author="ms699852" w:date="2017-10-16T21:16:00Z"/>
                    <w:rFonts w:ascii="Arial" w:hAnsi="Arial" w:cs="Arial"/>
                    <w:sz w:val="16"/>
                    <w:szCs w:val="16"/>
                    <w:lang w:val="en-GB"/>
                  </w:rPr>
                </w:rPrChange>
              </w:rPr>
            </w:pPr>
            <w:ins w:id="540" w:author="ms699852" w:date="2017-10-16T21:18:00Z">
              <w:r w:rsidRPr="00764418">
                <w:rPr>
                  <w:rFonts w:ascii="Arial" w:hAnsi="Arial" w:cs="Arial"/>
                  <w:sz w:val="14"/>
                  <w:szCs w:val="16"/>
                  <w:rPrChange w:id="541" w:author="ms699852" w:date="2017-10-17T21:26:00Z">
                    <w:rPr>
                      <w:rFonts w:ascii="Arial" w:hAnsi="Arial" w:cs="Arial"/>
                      <w:sz w:val="16"/>
                      <w:szCs w:val="16"/>
                    </w:rPr>
                  </w:rPrChange>
                </w:rPr>
                <w:t>0,01019</w:t>
              </w:r>
            </w:ins>
          </w:p>
        </w:tc>
        <w:tc>
          <w:tcPr>
            <w:tcW w:w="1064" w:type="dxa"/>
            <w:shd w:val="clear" w:color="auto" w:fill="auto"/>
            <w:vAlign w:val="center"/>
            <w:tcPrChange w:id="542" w:author="ms699852" w:date="2017-10-17T21:47:00Z">
              <w:tcPr>
                <w:tcW w:w="1087" w:type="dxa"/>
                <w:shd w:val="clear" w:color="auto" w:fill="auto"/>
                <w:vAlign w:val="center"/>
              </w:tcPr>
            </w:tcPrChange>
          </w:tcPr>
          <w:p w14:paraId="0C665CE0" w14:textId="77777777" w:rsidR="00284B19" w:rsidRPr="00764418" w:rsidRDefault="00577071" w:rsidP="009112D8">
            <w:pPr>
              <w:keepNext/>
              <w:widowControl w:val="0"/>
              <w:tabs>
                <w:tab w:val="left" w:pos="142"/>
              </w:tabs>
              <w:jc w:val="center"/>
              <w:rPr>
                <w:ins w:id="543" w:author="ms699852" w:date="2017-10-16T21:16:00Z"/>
                <w:rFonts w:ascii="Arial" w:hAnsi="Arial" w:cs="Arial"/>
                <w:sz w:val="14"/>
                <w:szCs w:val="16"/>
                <w:lang w:val="en-GB"/>
                <w:rPrChange w:id="544" w:author="ms699852" w:date="2017-10-17T21:26:00Z">
                  <w:rPr>
                    <w:ins w:id="545" w:author="ms699852" w:date="2017-10-16T21:16:00Z"/>
                    <w:rFonts w:ascii="Arial" w:hAnsi="Arial" w:cs="Arial"/>
                    <w:sz w:val="16"/>
                    <w:szCs w:val="16"/>
                    <w:lang w:val="en-GB"/>
                  </w:rPr>
                </w:rPrChange>
              </w:rPr>
            </w:pPr>
            <w:ins w:id="546" w:author="ms699852" w:date="2017-10-16T21:18:00Z">
              <w:r w:rsidRPr="00764418">
                <w:rPr>
                  <w:rFonts w:ascii="Arial" w:hAnsi="Arial" w:cs="Arial"/>
                  <w:sz w:val="14"/>
                  <w:szCs w:val="16"/>
                  <w:rPrChange w:id="547" w:author="ms699852" w:date="2017-10-17T21:26:00Z">
                    <w:rPr>
                      <w:rFonts w:ascii="Arial" w:hAnsi="Arial" w:cs="Arial"/>
                      <w:sz w:val="16"/>
                      <w:szCs w:val="16"/>
                    </w:rPr>
                  </w:rPrChange>
                </w:rPr>
                <w:t>0,00891</w:t>
              </w:r>
            </w:ins>
          </w:p>
        </w:tc>
      </w:tr>
      <w:tr w:rsidR="00577071" w:rsidRPr="009112D8" w14:paraId="6F02560E" w14:textId="77777777" w:rsidTr="00124365">
        <w:trPr>
          <w:cantSplit/>
          <w:trHeight w:val="20"/>
          <w:ins w:id="548" w:author="ms699852" w:date="2017-10-16T21:16:00Z"/>
          <w:trPrChange w:id="549" w:author="ms699852" w:date="2017-10-17T21:47:00Z">
            <w:trPr>
              <w:cantSplit/>
              <w:trHeight w:val="229"/>
            </w:trPr>
          </w:trPrChange>
        </w:trPr>
        <w:tc>
          <w:tcPr>
            <w:tcW w:w="2410" w:type="dxa"/>
            <w:vMerge/>
            <w:shd w:val="clear" w:color="auto" w:fill="auto"/>
            <w:tcPrChange w:id="550" w:author="ms699852" w:date="2017-10-17T21:47:00Z">
              <w:tcPr>
                <w:tcW w:w="2765" w:type="dxa"/>
                <w:vMerge/>
                <w:shd w:val="clear" w:color="auto" w:fill="auto"/>
              </w:tcPr>
            </w:tcPrChange>
          </w:tcPr>
          <w:p w14:paraId="49A98086" w14:textId="77777777" w:rsidR="00284B19" w:rsidRPr="009112D8" w:rsidRDefault="00284B19" w:rsidP="009112D8">
            <w:pPr>
              <w:keepNext/>
              <w:widowControl w:val="0"/>
              <w:tabs>
                <w:tab w:val="left" w:pos="142"/>
              </w:tabs>
              <w:jc w:val="both"/>
              <w:rPr>
                <w:ins w:id="551" w:author="ms699852" w:date="2017-10-16T21:16:00Z"/>
                <w:rFonts w:ascii="Arial" w:hAnsi="Arial" w:cs="Arial"/>
                <w:sz w:val="16"/>
                <w:szCs w:val="16"/>
                <w:lang w:val="en-GB"/>
              </w:rPr>
            </w:pPr>
          </w:p>
        </w:tc>
        <w:tc>
          <w:tcPr>
            <w:tcW w:w="1063" w:type="dxa"/>
            <w:shd w:val="clear" w:color="auto" w:fill="auto"/>
            <w:vAlign w:val="center"/>
            <w:tcPrChange w:id="552" w:author="ms699852" w:date="2017-10-17T21:47:00Z">
              <w:tcPr>
                <w:tcW w:w="637" w:type="dxa"/>
                <w:shd w:val="clear" w:color="auto" w:fill="auto"/>
                <w:vAlign w:val="center"/>
              </w:tcPr>
            </w:tcPrChange>
          </w:tcPr>
          <w:p w14:paraId="06B47AA9" w14:textId="77777777" w:rsidR="00284B19" w:rsidRPr="00764418" w:rsidRDefault="00284B19" w:rsidP="009112D8">
            <w:pPr>
              <w:keepNext/>
              <w:widowControl w:val="0"/>
              <w:tabs>
                <w:tab w:val="left" w:pos="142"/>
              </w:tabs>
              <w:jc w:val="center"/>
              <w:rPr>
                <w:ins w:id="553" w:author="ms699852" w:date="2017-10-16T21:16:00Z"/>
                <w:rFonts w:ascii="Arial" w:hAnsi="Arial" w:cs="Arial"/>
                <w:sz w:val="14"/>
                <w:szCs w:val="16"/>
                <w:lang w:val="en-GB"/>
                <w:rPrChange w:id="554" w:author="ms699852" w:date="2017-10-17T21:26:00Z">
                  <w:rPr>
                    <w:ins w:id="555" w:author="ms699852" w:date="2017-10-16T21:16:00Z"/>
                    <w:rFonts w:ascii="Arial" w:hAnsi="Arial" w:cs="Arial"/>
                    <w:sz w:val="16"/>
                    <w:szCs w:val="16"/>
                    <w:lang w:val="en-GB"/>
                  </w:rPr>
                </w:rPrChange>
              </w:rPr>
            </w:pPr>
            <w:ins w:id="556" w:author="ms699852" w:date="2017-10-16T21:16:00Z">
              <w:r w:rsidRPr="00764418">
                <w:rPr>
                  <w:rFonts w:ascii="Arial" w:hAnsi="Arial" w:cs="Arial"/>
                  <w:sz w:val="14"/>
                  <w:szCs w:val="16"/>
                  <w:lang w:val="en-GB"/>
                  <w:rPrChange w:id="557" w:author="ms699852" w:date="2017-10-17T21:26:00Z">
                    <w:rPr>
                      <w:rFonts w:ascii="Arial" w:hAnsi="Arial" w:cs="Arial"/>
                      <w:sz w:val="16"/>
                      <w:szCs w:val="16"/>
                      <w:lang w:val="en-GB"/>
                    </w:rPr>
                  </w:rPrChange>
                </w:rPr>
                <w:t>30</w:t>
              </w:r>
            </w:ins>
          </w:p>
        </w:tc>
        <w:tc>
          <w:tcPr>
            <w:tcW w:w="1063" w:type="dxa"/>
            <w:shd w:val="clear" w:color="auto" w:fill="auto"/>
            <w:vAlign w:val="center"/>
            <w:tcPrChange w:id="558" w:author="ms699852" w:date="2017-10-17T21:47:00Z">
              <w:tcPr>
                <w:tcW w:w="1087" w:type="dxa"/>
                <w:shd w:val="clear" w:color="auto" w:fill="auto"/>
                <w:vAlign w:val="center"/>
              </w:tcPr>
            </w:tcPrChange>
          </w:tcPr>
          <w:p w14:paraId="54D26109" w14:textId="77777777" w:rsidR="00284B19" w:rsidRPr="00764418" w:rsidRDefault="00284B19" w:rsidP="009112D8">
            <w:pPr>
              <w:keepNext/>
              <w:widowControl w:val="0"/>
              <w:tabs>
                <w:tab w:val="left" w:pos="142"/>
              </w:tabs>
              <w:jc w:val="center"/>
              <w:rPr>
                <w:ins w:id="559" w:author="ms699852" w:date="2017-10-16T21:16:00Z"/>
                <w:rFonts w:ascii="Arial" w:hAnsi="Arial" w:cs="Arial"/>
                <w:sz w:val="14"/>
                <w:szCs w:val="16"/>
                <w:lang w:val="en-GB"/>
                <w:rPrChange w:id="560" w:author="ms699852" w:date="2017-10-17T21:26:00Z">
                  <w:rPr>
                    <w:ins w:id="561" w:author="ms699852" w:date="2017-10-16T21:16:00Z"/>
                    <w:rFonts w:ascii="Arial" w:hAnsi="Arial" w:cs="Arial"/>
                    <w:sz w:val="16"/>
                    <w:szCs w:val="16"/>
                    <w:lang w:val="en-GB"/>
                  </w:rPr>
                </w:rPrChange>
              </w:rPr>
            </w:pPr>
            <w:ins w:id="562" w:author="ms699852" w:date="2017-10-16T21:18:00Z">
              <w:r w:rsidRPr="00764418">
                <w:rPr>
                  <w:rFonts w:ascii="Arial" w:hAnsi="Arial" w:cs="Arial"/>
                  <w:sz w:val="14"/>
                  <w:szCs w:val="16"/>
                  <w:rPrChange w:id="563" w:author="ms699852" w:date="2017-10-17T21:26:00Z">
                    <w:rPr>
                      <w:rFonts w:ascii="Arial" w:hAnsi="Arial" w:cs="Arial"/>
                      <w:sz w:val="16"/>
                      <w:szCs w:val="16"/>
                    </w:rPr>
                  </w:rPrChange>
                </w:rPr>
                <w:t>0,01010</w:t>
              </w:r>
            </w:ins>
          </w:p>
        </w:tc>
        <w:tc>
          <w:tcPr>
            <w:tcW w:w="1063" w:type="dxa"/>
            <w:shd w:val="clear" w:color="auto" w:fill="auto"/>
            <w:vAlign w:val="center"/>
            <w:tcPrChange w:id="564" w:author="ms699852" w:date="2017-10-17T21:47:00Z">
              <w:tcPr>
                <w:tcW w:w="1087" w:type="dxa"/>
                <w:shd w:val="clear" w:color="auto" w:fill="auto"/>
                <w:vAlign w:val="center"/>
              </w:tcPr>
            </w:tcPrChange>
          </w:tcPr>
          <w:p w14:paraId="25E18697" w14:textId="77777777" w:rsidR="00284B19" w:rsidRPr="00764418" w:rsidRDefault="00284B19" w:rsidP="009112D8">
            <w:pPr>
              <w:keepNext/>
              <w:widowControl w:val="0"/>
              <w:tabs>
                <w:tab w:val="left" w:pos="142"/>
              </w:tabs>
              <w:jc w:val="center"/>
              <w:rPr>
                <w:ins w:id="565" w:author="ms699852" w:date="2017-10-16T21:16:00Z"/>
                <w:rFonts w:ascii="Arial" w:hAnsi="Arial" w:cs="Arial"/>
                <w:sz w:val="14"/>
                <w:szCs w:val="16"/>
                <w:lang w:val="en-GB"/>
                <w:rPrChange w:id="566" w:author="ms699852" w:date="2017-10-17T21:26:00Z">
                  <w:rPr>
                    <w:ins w:id="567" w:author="ms699852" w:date="2017-10-16T21:16:00Z"/>
                    <w:rFonts w:ascii="Arial" w:hAnsi="Arial" w:cs="Arial"/>
                    <w:sz w:val="16"/>
                    <w:szCs w:val="16"/>
                    <w:lang w:val="en-GB"/>
                  </w:rPr>
                </w:rPrChange>
              </w:rPr>
            </w:pPr>
            <w:ins w:id="568" w:author="ms699852" w:date="2017-10-16T21:18:00Z">
              <w:r w:rsidRPr="00764418">
                <w:rPr>
                  <w:rFonts w:ascii="Arial" w:hAnsi="Arial" w:cs="Arial"/>
                  <w:sz w:val="14"/>
                  <w:szCs w:val="16"/>
                  <w:rPrChange w:id="569" w:author="ms699852" w:date="2017-10-17T21:26:00Z">
                    <w:rPr>
                      <w:rFonts w:ascii="Arial" w:hAnsi="Arial" w:cs="Arial"/>
                      <w:sz w:val="16"/>
                      <w:szCs w:val="16"/>
                    </w:rPr>
                  </w:rPrChange>
                </w:rPr>
                <w:t>0,01108</w:t>
              </w:r>
            </w:ins>
          </w:p>
        </w:tc>
        <w:tc>
          <w:tcPr>
            <w:tcW w:w="1064" w:type="dxa"/>
            <w:shd w:val="clear" w:color="auto" w:fill="auto"/>
            <w:vAlign w:val="center"/>
            <w:tcPrChange w:id="570" w:author="ms699852" w:date="2017-10-17T21:47:00Z">
              <w:tcPr>
                <w:tcW w:w="1087" w:type="dxa"/>
                <w:shd w:val="clear" w:color="auto" w:fill="auto"/>
                <w:vAlign w:val="center"/>
              </w:tcPr>
            </w:tcPrChange>
          </w:tcPr>
          <w:p w14:paraId="57F50D0B" w14:textId="77777777" w:rsidR="00284B19" w:rsidRPr="00764418" w:rsidRDefault="00284B19" w:rsidP="009112D8">
            <w:pPr>
              <w:keepNext/>
              <w:widowControl w:val="0"/>
              <w:tabs>
                <w:tab w:val="left" w:pos="142"/>
              </w:tabs>
              <w:jc w:val="center"/>
              <w:rPr>
                <w:ins w:id="571" w:author="ms699852" w:date="2017-10-16T21:16:00Z"/>
                <w:rFonts w:ascii="Arial" w:hAnsi="Arial" w:cs="Arial"/>
                <w:sz w:val="14"/>
                <w:szCs w:val="16"/>
                <w:lang w:val="en-GB"/>
                <w:rPrChange w:id="572" w:author="ms699852" w:date="2017-10-17T21:26:00Z">
                  <w:rPr>
                    <w:ins w:id="573" w:author="ms699852" w:date="2017-10-16T21:16:00Z"/>
                    <w:rFonts w:ascii="Arial" w:hAnsi="Arial" w:cs="Arial"/>
                    <w:sz w:val="16"/>
                    <w:szCs w:val="16"/>
                    <w:lang w:val="en-GB"/>
                  </w:rPr>
                </w:rPrChange>
              </w:rPr>
            </w:pPr>
            <w:ins w:id="574" w:author="ms699852" w:date="2017-10-16T21:18:00Z">
              <w:r w:rsidRPr="00764418">
                <w:rPr>
                  <w:rFonts w:ascii="Arial" w:hAnsi="Arial" w:cs="Arial"/>
                  <w:sz w:val="14"/>
                  <w:szCs w:val="16"/>
                  <w:rPrChange w:id="575" w:author="ms699852" w:date="2017-10-17T21:26:00Z">
                    <w:rPr>
                      <w:rFonts w:ascii="Arial" w:hAnsi="Arial" w:cs="Arial"/>
                      <w:sz w:val="16"/>
                      <w:szCs w:val="16"/>
                    </w:rPr>
                  </w:rPrChange>
                </w:rPr>
                <w:t>0,01078</w:t>
              </w:r>
            </w:ins>
          </w:p>
        </w:tc>
      </w:tr>
      <w:tr w:rsidR="00577071" w:rsidRPr="009112D8" w14:paraId="62033161" w14:textId="77777777" w:rsidTr="00124365">
        <w:trPr>
          <w:cantSplit/>
          <w:trHeight w:val="20"/>
          <w:ins w:id="576" w:author="ms699852" w:date="2017-10-16T21:16:00Z"/>
          <w:trPrChange w:id="577" w:author="ms699852" w:date="2017-10-17T21:47:00Z">
            <w:trPr>
              <w:cantSplit/>
              <w:trHeight w:val="229"/>
            </w:trPr>
          </w:trPrChange>
        </w:trPr>
        <w:tc>
          <w:tcPr>
            <w:tcW w:w="2410" w:type="dxa"/>
            <w:vMerge/>
            <w:shd w:val="clear" w:color="auto" w:fill="auto"/>
            <w:tcPrChange w:id="578" w:author="ms699852" w:date="2017-10-17T21:47:00Z">
              <w:tcPr>
                <w:tcW w:w="2765" w:type="dxa"/>
                <w:vMerge/>
                <w:shd w:val="clear" w:color="auto" w:fill="auto"/>
              </w:tcPr>
            </w:tcPrChange>
          </w:tcPr>
          <w:p w14:paraId="47AC48FA" w14:textId="77777777" w:rsidR="00284B19" w:rsidRPr="009112D8" w:rsidRDefault="00284B19" w:rsidP="009112D8">
            <w:pPr>
              <w:keepNext/>
              <w:widowControl w:val="0"/>
              <w:tabs>
                <w:tab w:val="left" w:pos="142"/>
              </w:tabs>
              <w:jc w:val="both"/>
              <w:rPr>
                <w:ins w:id="579" w:author="ms699852" w:date="2017-10-16T21:16:00Z"/>
                <w:rFonts w:ascii="Arial" w:hAnsi="Arial" w:cs="Arial"/>
                <w:sz w:val="16"/>
                <w:szCs w:val="16"/>
                <w:lang w:val="en-GB"/>
              </w:rPr>
            </w:pPr>
          </w:p>
        </w:tc>
        <w:tc>
          <w:tcPr>
            <w:tcW w:w="1063" w:type="dxa"/>
            <w:shd w:val="clear" w:color="auto" w:fill="auto"/>
            <w:vAlign w:val="center"/>
            <w:tcPrChange w:id="580" w:author="ms699852" w:date="2017-10-17T21:47:00Z">
              <w:tcPr>
                <w:tcW w:w="637" w:type="dxa"/>
                <w:shd w:val="clear" w:color="auto" w:fill="auto"/>
                <w:vAlign w:val="center"/>
              </w:tcPr>
            </w:tcPrChange>
          </w:tcPr>
          <w:p w14:paraId="37787C42" w14:textId="77777777" w:rsidR="00284B19" w:rsidRPr="00764418" w:rsidRDefault="00284B19" w:rsidP="009112D8">
            <w:pPr>
              <w:keepNext/>
              <w:widowControl w:val="0"/>
              <w:tabs>
                <w:tab w:val="left" w:pos="142"/>
              </w:tabs>
              <w:jc w:val="center"/>
              <w:rPr>
                <w:ins w:id="581" w:author="ms699852" w:date="2017-10-16T21:16:00Z"/>
                <w:rFonts w:ascii="Arial" w:hAnsi="Arial" w:cs="Arial"/>
                <w:sz w:val="14"/>
                <w:szCs w:val="16"/>
                <w:lang w:val="en-GB"/>
                <w:rPrChange w:id="582" w:author="ms699852" w:date="2017-10-17T21:26:00Z">
                  <w:rPr>
                    <w:ins w:id="583" w:author="ms699852" w:date="2017-10-16T21:16:00Z"/>
                    <w:rFonts w:ascii="Arial" w:hAnsi="Arial" w:cs="Arial"/>
                    <w:sz w:val="16"/>
                    <w:szCs w:val="16"/>
                    <w:lang w:val="en-GB"/>
                  </w:rPr>
                </w:rPrChange>
              </w:rPr>
            </w:pPr>
            <w:ins w:id="584" w:author="ms699852" w:date="2017-10-16T21:16:00Z">
              <w:r w:rsidRPr="00764418">
                <w:rPr>
                  <w:rFonts w:ascii="Arial" w:hAnsi="Arial" w:cs="Arial"/>
                  <w:sz w:val="14"/>
                  <w:szCs w:val="16"/>
                  <w:lang w:val="en-GB"/>
                  <w:rPrChange w:id="585" w:author="ms699852" w:date="2017-10-17T21:26:00Z">
                    <w:rPr>
                      <w:rFonts w:ascii="Arial" w:hAnsi="Arial" w:cs="Arial"/>
                      <w:sz w:val="16"/>
                      <w:szCs w:val="16"/>
                      <w:lang w:val="en-GB"/>
                    </w:rPr>
                  </w:rPrChange>
                </w:rPr>
                <w:t>35</w:t>
              </w:r>
            </w:ins>
          </w:p>
        </w:tc>
        <w:tc>
          <w:tcPr>
            <w:tcW w:w="1063" w:type="dxa"/>
            <w:shd w:val="clear" w:color="auto" w:fill="auto"/>
            <w:vAlign w:val="center"/>
            <w:tcPrChange w:id="586" w:author="ms699852" w:date="2017-10-17T21:47:00Z">
              <w:tcPr>
                <w:tcW w:w="1087" w:type="dxa"/>
                <w:shd w:val="clear" w:color="auto" w:fill="auto"/>
                <w:vAlign w:val="center"/>
              </w:tcPr>
            </w:tcPrChange>
          </w:tcPr>
          <w:p w14:paraId="2443B6DC" w14:textId="77777777" w:rsidR="00284B19" w:rsidRPr="00764418" w:rsidRDefault="00284B19" w:rsidP="009112D8">
            <w:pPr>
              <w:keepNext/>
              <w:widowControl w:val="0"/>
              <w:tabs>
                <w:tab w:val="left" w:pos="142"/>
              </w:tabs>
              <w:jc w:val="center"/>
              <w:rPr>
                <w:ins w:id="587" w:author="ms699852" w:date="2017-10-16T21:16:00Z"/>
                <w:rFonts w:ascii="Arial" w:hAnsi="Arial" w:cs="Arial"/>
                <w:sz w:val="14"/>
                <w:szCs w:val="16"/>
                <w:lang w:val="en-GB"/>
                <w:rPrChange w:id="588" w:author="ms699852" w:date="2017-10-17T21:26:00Z">
                  <w:rPr>
                    <w:ins w:id="589" w:author="ms699852" w:date="2017-10-16T21:16:00Z"/>
                    <w:rFonts w:ascii="Arial" w:hAnsi="Arial" w:cs="Arial"/>
                    <w:sz w:val="16"/>
                    <w:szCs w:val="16"/>
                    <w:lang w:val="en-GB"/>
                  </w:rPr>
                </w:rPrChange>
              </w:rPr>
            </w:pPr>
            <w:ins w:id="590" w:author="ms699852" w:date="2017-10-16T21:18:00Z">
              <w:r w:rsidRPr="00764418">
                <w:rPr>
                  <w:rFonts w:ascii="Arial" w:hAnsi="Arial" w:cs="Arial"/>
                  <w:sz w:val="14"/>
                  <w:szCs w:val="16"/>
                  <w:rPrChange w:id="591" w:author="ms699852" w:date="2017-10-17T21:26:00Z">
                    <w:rPr>
                      <w:rFonts w:ascii="Arial" w:hAnsi="Arial" w:cs="Arial"/>
                      <w:sz w:val="16"/>
                      <w:szCs w:val="16"/>
                    </w:rPr>
                  </w:rPrChange>
                </w:rPr>
                <w:t>0,01186</w:t>
              </w:r>
            </w:ins>
          </w:p>
        </w:tc>
        <w:tc>
          <w:tcPr>
            <w:tcW w:w="1063" w:type="dxa"/>
            <w:shd w:val="clear" w:color="auto" w:fill="auto"/>
            <w:vAlign w:val="center"/>
            <w:tcPrChange w:id="592" w:author="ms699852" w:date="2017-10-17T21:47:00Z">
              <w:tcPr>
                <w:tcW w:w="1087" w:type="dxa"/>
                <w:shd w:val="clear" w:color="auto" w:fill="auto"/>
                <w:vAlign w:val="center"/>
              </w:tcPr>
            </w:tcPrChange>
          </w:tcPr>
          <w:p w14:paraId="54CAE951" w14:textId="77777777" w:rsidR="00284B19" w:rsidRPr="00764418" w:rsidRDefault="00577071" w:rsidP="009112D8">
            <w:pPr>
              <w:keepNext/>
              <w:widowControl w:val="0"/>
              <w:tabs>
                <w:tab w:val="left" w:pos="142"/>
              </w:tabs>
              <w:jc w:val="center"/>
              <w:rPr>
                <w:ins w:id="593" w:author="ms699852" w:date="2017-10-16T21:16:00Z"/>
                <w:rFonts w:ascii="Arial" w:hAnsi="Arial" w:cs="Arial"/>
                <w:sz w:val="14"/>
                <w:szCs w:val="16"/>
                <w:lang w:val="en-GB"/>
                <w:rPrChange w:id="594" w:author="ms699852" w:date="2017-10-17T21:26:00Z">
                  <w:rPr>
                    <w:ins w:id="595" w:author="ms699852" w:date="2017-10-16T21:16:00Z"/>
                    <w:rFonts w:ascii="Arial" w:hAnsi="Arial" w:cs="Arial"/>
                    <w:sz w:val="16"/>
                    <w:szCs w:val="16"/>
                    <w:lang w:val="en-GB"/>
                  </w:rPr>
                </w:rPrChange>
              </w:rPr>
            </w:pPr>
            <w:ins w:id="596" w:author="ms699852" w:date="2017-10-16T21:18:00Z">
              <w:r w:rsidRPr="00764418">
                <w:rPr>
                  <w:rFonts w:ascii="Arial" w:hAnsi="Arial" w:cs="Arial"/>
                  <w:sz w:val="14"/>
                  <w:szCs w:val="16"/>
                  <w:rPrChange w:id="597" w:author="ms699852" w:date="2017-10-17T21:26:00Z">
                    <w:rPr>
                      <w:rFonts w:ascii="Arial" w:hAnsi="Arial" w:cs="Arial"/>
                      <w:sz w:val="16"/>
                      <w:szCs w:val="16"/>
                    </w:rPr>
                  </w:rPrChange>
                </w:rPr>
                <w:t>0,01037</w:t>
              </w:r>
            </w:ins>
          </w:p>
        </w:tc>
        <w:tc>
          <w:tcPr>
            <w:tcW w:w="1064" w:type="dxa"/>
            <w:shd w:val="clear" w:color="auto" w:fill="auto"/>
            <w:vAlign w:val="center"/>
            <w:tcPrChange w:id="598" w:author="ms699852" w:date="2017-10-17T21:47:00Z">
              <w:tcPr>
                <w:tcW w:w="1087" w:type="dxa"/>
                <w:shd w:val="clear" w:color="auto" w:fill="auto"/>
                <w:vAlign w:val="center"/>
              </w:tcPr>
            </w:tcPrChange>
          </w:tcPr>
          <w:p w14:paraId="0765A8A3" w14:textId="77777777" w:rsidR="00284B19" w:rsidRPr="00764418" w:rsidRDefault="00284B19" w:rsidP="009112D8">
            <w:pPr>
              <w:keepNext/>
              <w:widowControl w:val="0"/>
              <w:tabs>
                <w:tab w:val="left" w:pos="142"/>
              </w:tabs>
              <w:jc w:val="center"/>
              <w:rPr>
                <w:ins w:id="599" w:author="ms699852" w:date="2017-10-16T21:16:00Z"/>
                <w:rFonts w:ascii="Arial" w:hAnsi="Arial" w:cs="Arial"/>
                <w:sz w:val="14"/>
                <w:szCs w:val="16"/>
                <w:lang w:val="en-GB"/>
                <w:rPrChange w:id="600" w:author="ms699852" w:date="2017-10-17T21:26:00Z">
                  <w:rPr>
                    <w:ins w:id="601" w:author="ms699852" w:date="2017-10-16T21:16:00Z"/>
                    <w:rFonts w:ascii="Arial" w:hAnsi="Arial" w:cs="Arial"/>
                    <w:sz w:val="16"/>
                    <w:szCs w:val="16"/>
                    <w:lang w:val="en-GB"/>
                  </w:rPr>
                </w:rPrChange>
              </w:rPr>
            </w:pPr>
            <w:ins w:id="602" w:author="ms699852" w:date="2017-10-16T21:18:00Z">
              <w:r w:rsidRPr="00764418">
                <w:rPr>
                  <w:rFonts w:ascii="Arial" w:hAnsi="Arial" w:cs="Arial"/>
                  <w:sz w:val="14"/>
                  <w:szCs w:val="16"/>
                  <w:rPrChange w:id="603" w:author="ms699852" w:date="2017-10-17T21:26:00Z">
                    <w:rPr>
                      <w:rFonts w:ascii="Arial" w:hAnsi="Arial" w:cs="Arial"/>
                      <w:sz w:val="16"/>
                      <w:szCs w:val="16"/>
                    </w:rPr>
                  </w:rPrChange>
                </w:rPr>
                <w:t>0,01210</w:t>
              </w:r>
            </w:ins>
          </w:p>
        </w:tc>
      </w:tr>
      <w:tr w:rsidR="00577071" w:rsidRPr="009112D8" w14:paraId="448DE399" w14:textId="77777777" w:rsidTr="00124365">
        <w:trPr>
          <w:cantSplit/>
          <w:trHeight w:val="20"/>
          <w:ins w:id="604" w:author="ms699852" w:date="2017-10-16T14:59:00Z"/>
          <w:trPrChange w:id="605" w:author="ms699852" w:date="2017-10-17T21:47:00Z">
            <w:trPr>
              <w:cantSplit/>
              <w:trHeight w:val="229"/>
            </w:trPr>
          </w:trPrChange>
        </w:trPr>
        <w:tc>
          <w:tcPr>
            <w:tcW w:w="2410" w:type="dxa"/>
            <w:vMerge/>
            <w:shd w:val="clear" w:color="auto" w:fill="auto"/>
            <w:tcPrChange w:id="606" w:author="ms699852" w:date="2017-10-17T21:47:00Z">
              <w:tcPr>
                <w:tcW w:w="2765" w:type="dxa"/>
                <w:vMerge/>
                <w:shd w:val="clear" w:color="auto" w:fill="auto"/>
              </w:tcPr>
            </w:tcPrChange>
          </w:tcPr>
          <w:p w14:paraId="2F8A50F9" w14:textId="77777777" w:rsidR="00284B19" w:rsidRPr="009112D8" w:rsidRDefault="00284B19" w:rsidP="009112D8">
            <w:pPr>
              <w:keepNext/>
              <w:widowControl w:val="0"/>
              <w:tabs>
                <w:tab w:val="left" w:pos="142"/>
              </w:tabs>
              <w:jc w:val="both"/>
              <w:rPr>
                <w:ins w:id="607" w:author="ms699852" w:date="2017-10-16T14:59:00Z"/>
                <w:rFonts w:ascii="Arial" w:hAnsi="Arial" w:cs="Arial"/>
                <w:sz w:val="16"/>
                <w:szCs w:val="16"/>
                <w:lang w:val="en-GB"/>
              </w:rPr>
            </w:pPr>
          </w:p>
        </w:tc>
        <w:tc>
          <w:tcPr>
            <w:tcW w:w="1063" w:type="dxa"/>
            <w:shd w:val="clear" w:color="auto" w:fill="auto"/>
            <w:vAlign w:val="center"/>
            <w:tcPrChange w:id="608" w:author="ms699852" w:date="2017-10-17T21:47:00Z">
              <w:tcPr>
                <w:tcW w:w="637" w:type="dxa"/>
                <w:shd w:val="clear" w:color="auto" w:fill="auto"/>
                <w:vAlign w:val="center"/>
              </w:tcPr>
            </w:tcPrChange>
          </w:tcPr>
          <w:p w14:paraId="68512829" w14:textId="77777777" w:rsidR="00284B19" w:rsidRPr="00764418" w:rsidRDefault="00284B19" w:rsidP="009112D8">
            <w:pPr>
              <w:keepNext/>
              <w:widowControl w:val="0"/>
              <w:tabs>
                <w:tab w:val="left" w:pos="142"/>
              </w:tabs>
              <w:jc w:val="center"/>
              <w:rPr>
                <w:ins w:id="609" w:author="ms699852" w:date="2017-10-16T14:59:00Z"/>
                <w:rFonts w:ascii="Arial" w:hAnsi="Arial" w:cs="Arial"/>
                <w:sz w:val="14"/>
                <w:szCs w:val="16"/>
                <w:lang w:val="en-GB"/>
                <w:rPrChange w:id="610" w:author="ms699852" w:date="2017-10-17T21:26:00Z">
                  <w:rPr>
                    <w:ins w:id="611" w:author="ms699852" w:date="2017-10-16T14:59:00Z"/>
                    <w:rFonts w:ascii="Arial" w:hAnsi="Arial" w:cs="Arial"/>
                    <w:sz w:val="16"/>
                    <w:szCs w:val="16"/>
                    <w:lang w:val="en-GB"/>
                  </w:rPr>
                </w:rPrChange>
              </w:rPr>
            </w:pPr>
            <w:ins w:id="612" w:author="ms699852" w:date="2017-10-16T14:59:00Z">
              <w:r w:rsidRPr="00764418">
                <w:rPr>
                  <w:rFonts w:ascii="Arial" w:hAnsi="Arial" w:cs="Arial"/>
                  <w:sz w:val="14"/>
                  <w:szCs w:val="16"/>
                  <w:lang w:val="en-GB"/>
                  <w:rPrChange w:id="613" w:author="ms699852" w:date="2017-10-17T21:26:00Z">
                    <w:rPr>
                      <w:rFonts w:ascii="Arial" w:hAnsi="Arial" w:cs="Arial"/>
                      <w:sz w:val="16"/>
                      <w:szCs w:val="16"/>
                      <w:lang w:val="en-GB"/>
                    </w:rPr>
                  </w:rPrChange>
                </w:rPr>
                <w:t>40</w:t>
              </w:r>
            </w:ins>
          </w:p>
        </w:tc>
        <w:tc>
          <w:tcPr>
            <w:tcW w:w="1063" w:type="dxa"/>
            <w:shd w:val="clear" w:color="auto" w:fill="auto"/>
            <w:vAlign w:val="center"/>
            <w:tcPrChange w:id="614" w:author="ms699852" w:date="2017-10-17T21:47:00Z">
              <w:tcPr>
                <w:tcW w:w="1087" w:type="dxa"/>
                <w:shd w:val="clear" w:color="auto" w:fill="auto"/>
                <w:vAlign w:val="center"/>
              </w:tcPr>
            </w:tcPrChange>
          </w:tcPr>
          <w:p w14:paraId="0C7EA695" w14:textId="77777777" w:rsidR="00284B19" w:rsidRPr="00764418" w:rsidRDefault="00577071" w:rsidP="009112D8">
            <w:pPr>
              <w:keepNext/>
              <w:widowControl w:val="0"/>
              <w:tabs>
                <w:tab w:val="left" w:pos="142"/>
              </w:tabs>
              <w:jc w:val="center"/>
              <w:rPr>
                <w:ins w:id="615" w:author="ms699852" w:date="2017-10-16T14:59:00Z"/>
                <w:rFonts w:ascii="Arial" w:hAnsi="Arial" w:cs="Arial"/>
                <w:sz w:val="14"/>
                <w:szCs w:val="16"/>
                <w:lang w:val="en-GB"/>
                <w:rPrChange w:id="616" w:author="ms699852" w:date="2017-10-17T21:26:00Z">
                  <w:rPr>
                    <w:ins w:id="617" w:author="ms699852" w:date="2017-10-16T14:59:00Z"/>
                    <w:rFonts w:ascii="Arial" w:hAnsi="Arial" w:cs="Arial"/>
                    <w:sz w:val="16"/>
                    <w:szCs w:val="16"/>
                    <w:lang w:val="en-GB"/>
                  </w:rPr>
                </w:rPrChange>
              </w:rPr>
            </w:pPr>
            <w:ins w:id="618" w:author="ms699852" w:date="2017-10-16T21:18:00Z">
              <w:r w:rsidRPr="00764418">
                <w:rPr>
                  <w:rFonts w:ascii="Arial" w:hAnsi="Arial" w:cs="Arial"/>
                  <w:sz w:val="14"/>
                  <w:szCs w:val="16"/>
                  <w:rPrChange w:id="619" w:author="ms699852" w:date="2017-10-17T21:26:00Z">
                    <w:rPr>
                      <w:rFonts w:ascii="Arial" w:hAnsi="Arial" w:cs="Arial"/>
                      <w:sz w:val="16"/>
                      <w:szCs w:val="16"/>
                    </w:rPr>
                  </w:rPrChange>
                </w:rPr>
                <w:t>0,01311</w:t>
              </w:r>
            </w:ins>
          </w:p>
        </w:tc>
        <w:tc>
          <w:tcPr>
            <w:tcW w:w="1063" w:type="dxa"/>
            <w:shd w:val="clear" w:color="auto" w:fill="auto"/>
            <w:vAlign w:val="center"/>
            <w:tcPrChange w:id="620" w:author="ms699852" w:date="2017-10-17T21:47:00Z">
              <w:tcPr>
                <w:tcW w:w="1087" w:type="dxa"/>
                <w:shd w:val="clear" w:color="auto" w:fill="auto"/>
                <w:vAlign w:val="center"/>
              </w:tcPr>
            </w:tcPrChange>
          </w:tcPr>
          <w:p w14:paraId="71C95501" w14:textId="77777777" w:rsidR="00284B19" w:rsidRPr="00764418" w:rsidRDefault="00284B19" w:rsidP="009112D8">
            <w:pPr>
              <w:keepNext/>
              <w:widowControl w:val="0"/>
              <w:tabs>
                <w:tab w:val="left" w:pos="142"/>
              </w:tabs>
              <w:jc w:val="center"/>
              <w:rPr>
                <w:ins w:id="621" w:author="ms699852" w:date="2017-10-16T14:59:00Z"/>
                <w:rFonts w:ascii="Arial" w:hAnsi="Arial" w:cs="Arial"/>
                <w:sz w:val="14"/>
                <w:szCs w:val="16"/>
                <w:lang w:val="en-GB"/>
                <w:rPrChange w:id="622" w:author="ms699852" w:date="2017-10-17T21:26:00Z">
                  <w:rPr>
                    <w:ins w:id="623" w:author="ms699852" w:date="2017-10-16T14:59:00Z"/>
                    <w:rFonts w:ascii="Arial" w:hAnsi="Arial" w:cs="Arial"/>
                    <w:sz w:val="16"/>
                    <w:szCs w:val="16"/>
                    <w:lang w:val="en-GB"/>
                  </w:rPr>
                </w:rPrChange>
              </w:rPr>
            </w:pPr>
            <w:ins w:id="624" w:author="ms699852" w:date="2017-10-16T21:18:00Z">
              <w:r w:rsidRPr="00764418">
                <w:rPr>
                  <w:rFonts w:ascii="Arial" w:hAnsi="Arial" w:cs="Arial"/>
                  <w:sz w:val="14"/>
                  <w:szCs w:val="16"/>
                  <w:rPrChange w:id="625" w:author="ms699852" w:date="2017-10-17T21:26:00Z">
                    <w:rPr>
                      <w:rFonts w:ascii="Arial" w:hAnsi="Arial" w:cs="Arial"/>
                      <w:sz w:val="16"/>
                      <w:szCs w:val="16"/>
                    </w:rPr>
                  </w:rPrChange>
                </w:rPr>
                <w:t>0,00985</w:t>
              </w:r>
            </w:ins>
          </w:p>
        </w:tc>
        <w:tc>
          <w:tcPr>
            <w:tcW w:w="1064" w:type="dxa"/>
            <w:shd w:val="clear" w:color="auto" w:fill="auto"/>
            <w:vAlign w:val="center"/>
            <w:tcPrChange w:id="626" w:author="ms699852" w:date="2017-10-17T21:47:00Z">
              <w:tcPr>
                <w:tcW w:w="1087" w:type="dxa"/>
                <w:shd w:val="clear" w:color="auto" w:fill="auto"/>
                <w:vAlign w:val="center"/>
              </w:tcPr>
            </w:tcPrChange>
          </w:tcPr>
          <w:p w14:paraId="53CEEE04" w14:textId="77777777" w:rsidR="00284B19" w:rsidRPr="00764418" w:rsidRDefault="00284B19" w:rsidP="009112D8">
            <w:pPr>
              <w:keepNext/>
              <w:widowControl w:val="0"/>
              <w:tabs>
                <w:tab w:val="left" w:pos="142"/>
              </w:tabs>
              <w:jc w:val="center"/>
              <w:rPr>
                <w:ins w:id="627" w:author="ms699852" w:date="2017-10-16T14:59:00Z"/>
                <w:rFonts w:ascii="Arial" w:hAnsi="Arial" w:cs="Arial"/>
                <w:sz w:val="14"/>
                <w:szCs w:val="16"/>
                <w:lang w:val="en-GB"/>
                <w:rPrChange w:id="628" w:author="ms699852" w:date="2017-10-17T21:26:00Z">
                  <w:rPr>
                    <w:ins w:id="629" w:author="ms699852" w:date="2017-10-16T14:59:00Z"/>
                    <w:rFonts w:ascii="Arial" w:hAnsi="Arial" w:cs="Arial"/>
                    <w:sz w:val="16"/>
                    <w:szCs w:val="16"/>
                    <w:lang w:val="en-GB"/>
                  </w:rPr>
                </w:rPrChange>
              </w:rPr>
            </w:pPr>
            <w:ins w:id="630" w:author="ms699852" w:date="2017-10-16T21:18:00Z">
              <w:r w:rsidRPr="00764418">
                <w:rPr>
                  <w:rFonts w:ascii="Arial" w:hAnsi="Arial" w:cs="Arial"/>
                  <w:sz w:val="14"/>
                  <w:szCs w:val="16"/>
                  <w:rPrChange w:id="631" w:author="ms699852" w:date="2017-10-17T21:26:00Z">
                    <w:rPr>
                      <w:rFonts w:ascii="Arial" w:hAnsi="Arial" w:cs="Arial"/>
                      <w:sz w:val="16"/>
                      <w:szCs w:val="16"/>
                    </w:rPr>
                  </w:rPrChange>
                </w:rPr>
                <w:t>0,01270</w:t>
              </w:r>
            </w:ins>
          </w:p>
        </w:tc>
      </w:tr>
      <w:tr w:rsidR="00577071" w:rsidRPr="009112D8" w14:paraId="1909B4D5" w14:textId="77777777" w:rsidTr="00124365">
        <w:trPr>
          <w:cantSplit/>
          <w:trHeight w:val="20"/>
          <w:ins w:id="632" w:author="ms699852" w:date="2017-10-16T21:16:00Z"/>
          <w:trPrChange w:id="633" w:author="ms699852" w:date="2017-10-17T21:47:00Z">
            <w:trPr>
              <w:cantSplit/>
              <w:trHeight w:val="230"/>
            </w:trPr>
          </w:trPrChange>
        </w:trPr>
        <w:tc>
          <w:tcPr>
            <w:tcW w:w="2410" w:type="dxa"/>
            <w:vMerge/>
            <w:shd w:val="clear" w:color="auto" w:fill="auto"/>
            <w:tcPrChange w:id="634" w:author="ms699852" w:date="2017-10-17T21:47:00Z">
              <w:tcPr>
                <w:tcW w:w="2765" w:type="dxa"/>
                <w:vMerge/>
                <w:shd w:val="clear" w:color="auto" w:fill="auto"/>
              </w:tcPr>
            </w:tcPrChange>
          </w:tcPr>
          <w:p w14:paraId="12613DC0" w14:textId="77777777" w:rsidR="00284B19" w:rsidRPr="009112D8" w:rsidRDefault="00284B19" w:rsidP="009112D8">
            <w:pPr>
              <w:keepNext/>
              <w:widowControl w:val="0"/>
              <w:tabs>
                <w:tab w:val="left" w:pos="142"/>
              </w:tabs>
              <w:jc w:val="both"/>
              <w:rPr>
                <w:ins w:id="635" w:author="ms699852" w:date="2017-10-16T21:16:00Z"/>
                <w:rFonts w:ascii="Arial" w:hAnsi="Arial" w:cs="Arial"/>
                <w:sz w:val="16"/>
                <w:szCs w:val="16"/>
                <w:lang w:val="en-GB"/>
              </w:rPr>
            </w:pPr>
          </w:p>
        </w:tc>
        <w:tc>
          <w:tcPr>
            <w:tcW w:w="1063" w:type="dxa"/>
            <w:shd w:val="clear" w:color="auto" w:fill="auto"/>
            <w:vAlign w:val="center"/>
            <w:tcPrChange w:id="636" w:author="ms699852" w:date="2017-10-17T21:47:00Z">
              <w:tcPr>
                <w:tcW w:w="637" w:type="dxa"/>
                <w:shd w:val="clear" w:color="auto" w:fill="auto"/>
                <w:vAlign w:val="center"/>
              </w:tcPr>
            </w:tcPrChange>
          </w:tcPr>
          <w:p w14:paraId="378AA812" w14:textId="77777777" w:rsidR="00284B19" w:rsidRPr="00764418" w:rsidRDefault="00284B19" w:rsidP="009112D8">
            <w:pPr>
              <w:keepNext/>
              <w:widowControl w:val="0"/>
              <w:tabs>
                <w:tab w:val="left" w:pos="142"/>
              </w:tabs>
              <w:jc w:val="center"/>
              <w:rPr>
                <w:ins w:id="637" w:author="ms699852" w:date="2017-10-16T21:16:00Z"/>
                <w:rFonts w:ascii="Arial" w:hAnsi="Arial" w:cs="Arial"/>
                <w:sz w:val="14"/>
                <w:szCs w:val="16"/>
                <w:lang w:val="en-GB"/>
                <w:rPrChange w:id="638" w:author="ms699852" w:date="2017-10-17T21:26:00Z">
                  <w:rPr>
                    <w:ins w:id="639" w:author="ms699852" w:date="2017-10-16T21:16:00Z"/>
                    <w:rFonts w:ascii="Arial" w:hAnsi="Arial" w:cs="Arial"/>
                    <w:sz w:val="16"/>
                    <w:szCs w:val="16"/>
                    <w:lang w:val="en-GB"/>
                  </w:rPr>
                </w:rPrChange>
              </w:rPr>
            </w:pPr>
            <w:ins w:id="640" w:author="ms699852" w:date="2017-10-16T21:16:00Z">
              <w:r w:rsidRPr="00764418">
                <w:rPr>
                  <w:rFonts w:ascii="Arial" w:hAnsi="Arial" w:cs="Arial"/>
                  <w:sz w:val="14"/>
                  <w:szCs w:val="16"/>
                  <w:lang w:val="en-GB"/>
                  <w:rPrChange w:id="641" w:author="ms699852" w:date="2017-10-17T21:26:00Z">
                    <w:rPr>
                      <w:rFonts w:ascii="Arial" w:hAnsi="Arial" w:cs="Arial"/>
                      <w:sz w:val="16"/>
                      <w:szCs w:val="16"/>
                      <w:lang w:val="en-GB"/>
                    </w:rPr>
                  </w:rPrChange>
                </w:rPr>
                <w:t>45</w:t>
              </w:r>
            </w:ins>
          </w:p>
        </w:tc>
        <w:tc>
          <w:tcPr>
            <w:tcW w:w="1063" w:type="dxa"/>
            <w:shd w:val="clear" w:color="auto" w:fill="auto"/>
            <w:vAlign w:val="center"/>
            <w:tcPrChange w:id="642" w:author="ms699852" w:date="2017-10-17T21:47:00Z">
              <w:tcPr>
                <w:tcW w:w="1087" w:type="dxa"/>
                <w:shd w:val="clear" w:color="auto" w:fill="auto"/>
                <w:vAlign w:val="center"/>
              </w:tcPr>
            </w:tcPrChange>
          </w:tcPr>
          <w:p w14:paraId="5D5E92A7" w14:textId="77777777" w:rsidR="00284B19" w:rsidRPr="00764418" w:rsidRDefault="00577071" w:rsidP="009112D8">
            <w:pPr>
              <w:keepNext/>
              <w:widowControl w:val="0"/>
              <w:tabs>
                <w:tab w:val="left" w:pos="142"/>
              </w:tabs>
              <w:jc w:val="center"/>
              <w:rPr>
                <w:ins w:id="643" w:author="ms699852" w:date="2017-10-16T21:16:00Z"/>
                <w:rFonts w:ascii="Arial" w:hAnsi="Arial" w:cs="Arial"/>
                <w:sz w:val="14"/>
                <w:szCs w:val="16"/>
                <w:lang w:val="en-GB"/>
                <w:rPrChange w:id="644" w:author="ms699852" w:date="2017-10-17T21:26:00Z">
                  <w:rPr>
                    <w:ins w:id="645" w:author="ms699852" w:date="2017-10-16T21:16:00Z"/>
                    <w:rFonts w:ascii="Arial" w:hAnsi="Arial" w:cs="Arial"/>
                    <w:sz w:val="16"/>
                    <w:szCs w:val="16"/>
                    <w:lang w:val="en-GB"/>
                  </w:rPr>
                </w:rPrChange>
              </w:rPr>
            </w:pPr>
            <w:ins w:id="646" w:author="ms699852" w:date="2017-10-16T21:18:00Z">
              <w:r w:rsidRPr="00764418">
                <w:rPr>
                  <w:rFonts w:ascii="Arial" w:hAnsi="Arial" w:cs="Arial"/>
                  <w:sz w:val="14"/>
                  <w:szCs w:val="16"/>
                  <w:rPrChange w:id="647" w:author="ms699852" w:date="2017-10-17T21:26:00Z">
                    <w:rPr>
                      <w:rFonts w:ascii="Arial" w:hAnsi="Arial" w:cs="Arial"/>
                      <w:sz w:val="16"/>
                      <w:szCs w:val="16"/>
                    </w:rPr>
                  </w:rPrChange>
                </w:rPr>
                <w:t>0,01291</w:t>
              </w:r>
            </w:ins>
          </w:p>
        </w:tc>
        <w:tc>
          <w:tcPr>
            <w:tcW w:w="1063" w:type="dxa"/>
            <w:shd w:val="clear" w:color="auto" w:fill="auto"/>
            <w:vAlign w:val="center"/>
            <w:tcPrChange w:id="648" w:author="ms699852" w:date="2017-10-17T21:47:00Z">
              <w:tcPr>
                <w:tcW w:w="1087" w:type="dxa"/>
                <w:shd w:val="clear" w:color="auto" w:fill="auto"/>
                <w:vAlign w:val="center"/>
              </w:tcPr>
            </w:tcPrChange>
          </w:tcPr>
          <w:p w14:paraId="102D01E3" w14:textId="77777777" w:rsidR="00284B19" w:rsidRPr="00764418" w:rsidRDefault="00577071" w:rsidP="009112D8">
            <w:pPr>
              <w:keepNext/>
              <w:widowControl w:val="0"/>
              <w:tabs>
                <w:tab w:val="left" w:pos="142"/>
              </w:tabs>
              <w:jc w:val="center"/>
              <w:rPr>
                <w:ins w:id="649" w:author="ms699852" w:date="2017-10-16T21:16:00Z"/>
                <w:rFonts w:ascii="Arial" w:hAnsi="Arial" w:cs="Arial"/>
                <w:sz w:val="14"/>
                <w:szCs w:val="16"/>
                <w:lang w:val="en-GB"/>
                <w:rPrChange w:id="650" w:author="ms699852" w:date="2017-10-17T21:26:00Z">
                  <w:rPr>
                    <w:ins w:id="651" w:author="ms699852" w:date="2017-10-16T21:16:00Z"/>
                    <w:rFonts w:ascii="Arial" w:hAnsi="Arial" w:cs="Arial"/>
                    <w:sz w:val="16"/>
                    <w:szCs w:val="16"/>
                    <w:lang w:val="en-GB"/>
                  </w:rPr>
                </w:rPrChange>
              </w:rPr>
            </w:pPr>
            <w:ins w:id="652" w:author="ms699852" w:date="2017-10-16T21:18:00Z">
              <w:r w:rsidRPr="00764418">
                <w:rPr>
                  <w:rFonts w:ascii="Arial" w:hAnsi="Arial" w:cs="Arial"/>
                  <w:sz w:val="14"/>
                  <w:szCs w:val="16"/>
                  <w:rPrChange w:id="653" w:author="ms699852" w:date="2017-10-17T21:26:00Z">
                    <w:rPr>
                      <w:rFonts w:ascii="Arial" w:hAnsi="Arial" w:cs="Arial"/>
                      <w:sz w:val="16"/>
                      <w:szCs w:val="16"/>
                    </w:rPr>
                  </w:rPrChange>
                </w:rPr>
                <w:t>0,01025</w:t>
              </w:r>
            </w:ins>
          </w:p>
        </w:tc>
        <w:tc>
          <w:tcPr>
            <w:tcW w:w="1064" w:type="dxa"/>
            <w:shd w:val="clear" w:color="auto" w:fill="auto"/>
            <w:vAlign w:val="center"/>
            <w:tcPrChange w:id="654" w:author="ms699852" w:date="2017-10-17T21:47:00Z">
              <w:tcPr>
                <w:tcW w:w="1087" w:type="dxa"/>
                <w:shd w:val="clear" w:color="auto" w:fill="auto"/>
                <w:vAlign w:val="center"/>
              </w:tcPr>
            </w:tcPrChange>
          </w:tcPr>
          <w:p w14:paraId="29AE268D" w14:textId="77777777" w:rsidR="00284B19" w:rsidRPr="00764418" w:rsidRDefault="00577071" w:rsidP="009112D8">
            <w:pPr>
              <w:keepNext/>
              <w:widowControl w:val="0"/>
              <w:tabs>
                <w:tab w:val="left" w:pos="142"/>
              </w:tabs>
              <w:jc w:val="center"/>
              <w:rPr>
                <w:ins w:id="655" w:author="ms699852" w:date="2017-10-16T21:16:00Z"/>
                <w:rFonts w:ascii="Arial" w:hAnsi="Arial" w:cs="Arial"/>
                <w:sz w:val="14"/>
                <w:szCs w:val="16"/>
                <w:lang w:val="en-GB"/>
                <w:rPrChange w:id="656" w:author="ms699852" w:date="2017-10-17T21:26:00Z">
                  <w:rPr>
                    <w:ins w:id="657" w:author="ms699852" w:date="2017-10-16T21:16:00Z"/>
                    <w:rFonts w:ascii="Arial" w:hAnsi="Arial" w:cs="Arial"/>
                    <w:sz w:val="16"/>
                    <w:szCs w:val="16"/>
                    <w:lang w:val="en-GB"/>
                  </w:rPr>
                </w:rPrChange>
              </w:rPr>
            </w:pPr>
            <w:ins w:id="658" w:author="ms699852" w:date="2017-10-16T21:18:00Z">
              <w:r w:rsidRPr="00764418">
                <w:rPr>
                  <w:rFonts w:ascii="Arial" w:hAnsi="Arial" w:cs="Arial"/>
                  <w:sz w:val="14"/>
                  <w:szCs w:val="16"/>
                  <w:rPrChange w:id="659" w:author="ms699852" w:date="2017-10-17T21:26:00Z">
                    <w:rPr>
                      <w:rFonts w:ascii="Arial" w:hAnsi="Arial" w:cs="Arial"/>
                      <w:sz w:val="16"/>
                      <w:szCs w:val="16"/>
                    </w:rPr>
                  </w:rPrChange>
                </w:rPr>
                <w:t>0,01222</w:t>
              </w:r>
            </w:ins>
          </w:p>
        </w:tc>
      </w:tr>
      <w:tr w:rsidR="003C33B7" w:rsidRPr="009112D8" w14:paraId="3CA08BF5" w14:textId="77777777" w:rsidTr="00124365">
        <w:tblPrEx>
          <w:tblCellMar>
            <w:left w:w="70" w:type="dxa"/>
            <w:right w:w="70" w:type="dxa"/>
          </w:tblCellMar>
          <w:tblPrExChange w:id="660" w:author="ms699852" w:date="2017-10-17T21:47:00Z">
            <w:tblPrEx>
              <w:tblCellMar>
                <w:left w:w="70" w:type="dxa"/>
                <w:right w:w="70" w:type="dxa"/>
              </w:tblCellMar>
            </w:tblPrEx>
          </w:tblPrExChange>
        </w:tblPrEx>
        <w:trPr>
          <w:cantSplit/>
          <w:trHeight w:val="1871"/>
          <w:ins w:id="661" w:author="ms699852" w:date="2017-10-16T22:03:00Z"/>
          <w:trPrChange w:id="662" w:author="ms699852" w:date="2017-10-17T21:47:00Z">
            <w:trPr>
              <w:cantSplit/>
              <w:trHeight w:val="1871"/>
            </w:trPr>
          </w:trPrChange>
        </w:trPr>
        <w:tc>
          <w:tcPr>
            <w:tcW w:w="6663" w:type="dxa"/>
            <w:gridSpan w:val="5"/>
            <w:shd w:val="clear" w:color="auto" w:fill="auto"/>
            <w:tcPrChange w:id="663" w:author="ms699852" w:date="2017-10-17T21:47:00Z">
              <w:tcPr>
                <w:tcW w:w="6663" w:type="dxa"/>
                <w:gridSpan w:val="5"/>
                <w:shd w:val="clear" w:color="auto" w:fill="auto"/>
              </w:tcPr>
            </w:tcPrChange>
          </w:tcPr>
          <w:p w14:paraId="246B1F68" w14:textId="511800E3" w:rsidR="003C33B7" w:rsidRPr="009112D8" w:rsidRDefault="00FE4599" w:rsidP="009112D8">
            <w:pPr>
              <w:keepNext/>
              <w:widowControl w:val="0"/>
              <w:tabs>
                <w:tab w:val="left" w:pos="142"/>
              </w:tabs>
              <w:rPr>
                <w:ins w:id="664" w:author="ms699852" w:date="2017-10-16T22:03:00Z"/>
                <w:rFonts w:ascii="Arial" w:hAnsi="Arial" w:cs="Arial"/>
                <w:sz w:val="16"/>
                <w:szCs w:val="16"/>
              </w:rPr>
            </w:pPr>
            <w:ins w:id="665" w:author="ms699852" w:date="2017-10-16T22:06:00Z">
              <w:r>
                <w:rPr>
                  <w:noProof/>
                </w:rPr>
                <w:drawing>
                  <wp:inline distT="0" distB="0" distL="0" distR="0" wp14:anchorId="4CBAE54A" wp14:editId="5BD9E44B">
                    <wp:extent cx="4206240" cy="1028065"/>
                    <wp:effectExtent l="0" t="0" r="0" b="0"/>
                    <wp:docPr id="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240" cy="1028065"/>
                            </a:xfrm>
                            <a:prstGeom prst="rect">
                              <a:avLst/>
                            </a:prstGeom>
                            <a:noFill/>
                            <a:ln>
                              <a:noFill/>
                            </a:ln>
                          </pic:spPr>
                        </pic:pic>
                      </a:graphicData>
                    </a:graphic>
                  </wp:inline>
                </w:drawing>
              </w:r>
            </w:ins>
            <w:del w:id="666" w:author="ms699852" w:date="2017-10-16T22:06:00Z">
              <w:r>
                <w:rPr>
                  <w:rFonts w:ascii="Arial" w:hAnsi="Arial" w:cs="Arial"/>
                  <w:noProof/>
                  <w:sz w:val="16"/>
                  <w:szCs w:val="16"/>
                </w:rPr>
                <mc:AlternateContent>
                  <mc:Choice Requires="wps">
                    <w:drawing>
                      <wp:inline distT="0" distB="0" distL="0" distR="0" wp14:anchorId="38FB19C8" wp14:editId="448BC20A">
                        <wp:extent cx="4228465" cy="1214120"/>
                        <wp:effectExtent l="0" t="0" r="0" b="0"/>
                        <wp:docPr id="1"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28465" cy="1214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5AD0FB" id="AutoShape 5" o:spid="_x0000_s1026" style="width:332.95pt;height:9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" filled="f" stroked="f">
                        <o:lock v:ext="edit" aspectratio="t"/>
                        <w10:anchorlock/>
                      </v:rect>
                    </w:pict>
                  </mc:Fallback>
                </mc:AlternateContent>
              </w:r>
            </w:del>
          </w:p>
        </w:tc>
      </w:tr>
    </w:tbl>
    <w:p w14:paraId="7626122A" w14:textId="77777777" w:rsidR="009D46B6" w:rsidRPr="005D2D7B" w:rsidDel="00746DCD" w:rsidRDefault="009D46B6" w:rsidP="00061162">
      <w:pPr>
        <w:widowControl w:val="0"/>
        <w:tabs>
          <w:tab w:val="left" w:pos="142"/>
        </w:tabs>
        <w:jc w:val="both"/>
        <w:rPr>
          <w:del w:id="667" w:author="ms699852" w:date="2017-10-16T22:08:00Z"/>
          <w:rFonts w:ascii="Arial" w:hAnsi="Arial" w:cs="Arial"/>
          <w:b/>
          <w:sz w:val="18"/>
          <w:szCs w:val="18"/>
          <w:lang w:val="en-GB"/>
          <w:rPrChange w:id="668" w:author="ms699852" w:date="2017-10-17T11:21:00Z">
            <w:rPr>
              <w:del w:id="669" w:author="ms699852" w:date="2017-10-16T22:08:00Z"/>
              <w:rFonts w:ascii="Arial" w:hAnsi="Arial" w:cs="Arial"/>
              <w:sz w:val="18"/>
              <w:szCs w:val="18"/>
              <w:lang w:val="en-GB"/>
            </w:rPr>
          </w:rPrChange>
        </w:rPr>
      </w:pPr>
    </w:p>
    <w:p w14:paraId="2D93BF22" w14:textId="77777777" w:rsidR="001E0461" w:rsidRPr="005D2D7B" w:rsidDel="00746DCD" w:rsidRDefault="006D2023" w:rsidP="00061162">
      <w:pPr>
        <w:widowControl w:val="0"/>
        <w:tabs>
          <w:tab w:val="left" w:pos="142"/>
        </w:tabs>
        <w:jc w:val="both"/>
        <w:rPr>
          <w:del w:id="670" w:author="ms699852" w:date="2017-10-16T22:08:00Z"/>
          <w:rFonts w:ascii="Arial" w:hAnsi="Arial" w:cs="Arial"/>
          <w:b/>
          <w:sz w:val="18"/>
          <w:szCs w:val="18"/>
          <w:highlight w:val="magenta"/>
          <w:lang w:val="en-GB"/>
          <w:rPrChange w:id="671" w:author="ms699852" w:date="2017-10-17T11:21:00Z">
            <w:rPr>
              <w:del w:id="672" w:author="ms699852" w:date="2017-10-16T22:08:00Z"/>
              <w:rFonts w:ascii="Arial" w:hAnsi="Arial" w:cs="Arial"/>
              <w:sz w:val="18"/>
              <w:szCs w:val="18"/>
              <w:highlight w:val="magenta"/>
              <w:lang w:val="en-GB"/>
            </w:rPr>
          </w:rPrChange>
        </w:rPr>
      </w:pPr>
      <w:del w:id="673" w:author="ms699852" w:date="2017-10-16T22:08:00Z">
        <w:r w:rsidRPr="005D2D7B" w:rsidDel="00746DCD">
          <w:rPr>
            <w:rFonts w:ascii="Arial" w:hAnsi="Arial" w:cs="Arial"/>
            <w:b/>
            <w:sz w:val="18"/>
            <w:szCs w:val="18"/>
            <w:highlight w:val="magenta"/>
            <w:lang w:val="en-GB"/>
            <w:rPrChange w:id="674" w:author="ms699852" w:date="2017-10-17T11:21:00Z">
              <w:rPr>
                <w:rFonts w:ascii="Arial" w:hAnsi="Arial" w:cs="Arial"/>
                <w:sz w:val="18"/>
                <w:szCs w:val="18"/>
                <w:highlight w:val="magenta"/>
                <w:lang w:val="en-GB"/>
              </w:rPr>
            </w:rPrChange>
          </w:rPr>
          <w:delText>TABELLE</w:delText>
        </w:r>
        <w:r w:rsidR="00F71A63" w:rsidRPr="005D2D7B" w:rsidDel="00746DCD">
          <w:rPr>
            <w:rFonts w:ascii="Arial" w:hAnsi="Arial" w:cs="Arial"/>
            <w:b/>
            <w:sz w:val="18"/>
            <w:szCs w:val="18"/>
            <w:highlight w:val="magenta"/>
            <w:lang w:val="en-GB"/>
            <w:rPrChange w:id="675" w:author="ms699852" w:date="2017-10-17T11:21:00Z">
              <w:rPr>
                <w:rFonts w:ascii="Arial" w:hAnsi="Arial" w:cs="Arial"/>
                <w:sz w:val="18"/>
                <w:szCs w:val="18"/>
                <w:highlight w:val="magenta"/>
                <w:lang w:val="en-GB"/>
              </w:rPr>
            </w:rPrChange>
          </w:rPr>
          <w:delText xml:space="preserve"> </w:delText>
        </w:r>
        <w:r w:rsidR="00663FFC" w:rsidRPr="005D2D7B" w:rsidDel="00746DCD">
          <w:rPr>
            <w:rFonts w:ascii="Arial" w:hAnsi="Arial" w:cs="Arial"/>
            <w:b/>
            <w:sz w:val="18"/>
            <w:szCs w:val="18"/>
            <w:highlight w:val="magenta"/>
            <w:lang w:val="en-GB"/>
            <w:rPrChange w:id="676" w:author="ms699852" w:date="2017-10-17T11:21:00Z">
              <w:rPr>
                <w:rFonts w:ascii="Arial" w:hAnsi="Arial" w:cs="Arial"/>
                <w:sz w:val="18"/>
                <w:szCs w:val="18"/>
                <w:highlight w:val="magenta"/>
                <w:lang w:val="en-GB"/>
              </w:rPr>
            </w:rPrChange>
          </w:rPr>
          <w:delText>(ERGÄNZEN!!!)</w:delText>
        </w:r>
      </w:del>
    </w:p>
    <w:p w14:paraId="18184828" w14:textId="77777777" w:rsidR="006F3337" w:rsidRPr="005D2D7B" w:rsidDel="00746DCD" w:rsidRDefault="006F3337" w:rsidP="00061162">
      <w:pPr>
        <w:widowControl w:val="0"/>
        <w:tabs>
          <w:tab w:val="left" w:pos="142"/>
        </w:tabs>
        <w:jc w:val="both"/>
        <w:rPr>
          <w:del w:id="677" w:author="ms699852" w:date="2017-10-16T22:08:00Z"/>
          <w:rFonts w:ascii="Arial" w:hAnsi="Arial" w:cs="Arial"/>
          <w:b/>
          <w:sz w:val="18"/>
          <w:szCs w:val="18"/>
          <w:highlight w:val="magenta"/>
          <w:lang w:val="en-GB"/>
          <w:rPrChange w:id="678" w:author="ms699852" w:date="2017-10-17T11:21:00Z">
            <w:rPr>
              <w:del w:id="679" w:author="ms699852" w:date="2017-10-16T22:08:00Z"/>
              <w:rFonts w:ascii="Arial" w:hAnsi="Arial" w:cs="Arial"/>
              <w:sz w:val="18"/>
              <w:szCs w:val="18"/>
              <w:highlight w:val="magenta"/>
              <w:lang w:val="en-GB"/>
            </w:rPr>
          </w:rPrChange>
        </w:rPr>
      </w:pPr>
    </w:p>
    <w:p w14:paraId="7694E0F9" w14:textId="77777777" w:rsidR="006D2023" w:rsidRPr="005D2D7B" w:rsidDel="00746DCD" w:rsidRDefault="006D2023" w:rsidP="00061162">
      <w:pPr>
        <w:widowControl w:val="0"/>
        <w:tabs>
          <w:tab w:val="left" w:pos="142"/>
        </w:tabs>
        <w:jc w:val="both"/>
        <w:rPr>
          <w:del w:id="680" w:author="ms699852" w:date="2017-10-16T22:08:00Z"/>
          <w:rFonts w:ascii="Arial" w:hAnsi="Arial" w:cs="Arial"/>
          <w:b/>
          <w:sz w:val="18"/>
          <w:szCs w:val="18"/>
          <w:highlight w:val="magenta"/>
          <w:rPrChange w:id="681" w:author="ms699852" w:date="2017-10-17T11:21:00Z">
            <w:rPr>
              <w:del w:id="682" w:author="ms699852" w:date="2017-10-16T22:08:00Z"/>
              <w:rFonts w:ascii="Arial" w:hAnsi="Arial" w:cs="Arial"/>
              <w:sz w:val="18"/>
              <w:szCs w:val="18"/>
              <w:highlight w:val="magenta"/>
            </w:rPr>
          </w:rPrChange>
        </w:rPr>
      </w:pPr>
      <w:del w:id="683" w:author="ms699852" w:date="2017-10-16T22:08:00Z">
        <w:r w:rsidRPr="005D2D7B" w:rsidDel="00746DCD">
          <w:rPr>
            <w:rFonts w:ascii="Arial" w:hAnsi="Arial" w:cs="Arial"/>
            <w:b/>
            <w:sz w:val="18"/>
            <w:szCs w:val="18"/>
            <w:highlight w:val="magenta"/>
            <w:lang w:val="en-GB"/>
            <w:rPrChange w:id="684" w:author="ms699852" w:date="2017-10-17T11:21:00Z">
              <w:rPr>
                <w:rFonts w:ascii="Arial" w:hAnsi="Arial" w:cs="Arial"/>
                <w:sz w:val="18"/>
                <w:szCs w:val="18"/>
                <w:highlight w:val="magenta"/>
                <w:lang w:val="en-GB"/>
              </w:rPr>
            </w:rPrChange>
          </w:rPr>
          <w:delText xml:space="preserve">Thus, errors in azimuth, pitch and roll …. </w:delText>
        </w:r>
        <w:r w:rsidRPr="005D2D7B" w:rsidDel="00746DCD">
          <w:rPr>
            <w:rFonts w:ascii="Arial" w:hAnsi="Arial" w:cs="Arial"/>
            <w:b/>
            <w:sz w:val="18"/>
            <w:szCs w:val="18"/>
            <w:highlight w:val="magenta"/>
            <w:rPrChange w:id="685" w:author="ms699852" w:date="2017-10-17T11:21:00Z">
              <w:rPr>
                <w:rFonts w:ascii="Arial" w:hAnsi="Arial" w:cs="Arial"/>
                <w:sz w:val="18"/>
                <w:szCs w:val="18"/>
                <w:highlight w:val="magenta"/>
              </w:rPr>
            </w:rPrChange>
          </w:rPr>
          <w:delText>AUSWERTUNG HIER HER</w:delText>
        </w:r>
      </w:del>
    </w:p>
    <w:p w14:paraId="4887A45F" w14:textId="77777777" w:rsidR="003E2B3E" w:rsidRPr="005D2D7B" w:rsidDel="00746DCD" w:rsidRDefault="003E2B3E" w:rsidP="003E2B3E">
      <w:pPr>
        <w:widowControl w:val="0"/>
        <w:tabs>
          <w:tab w:val="left" w:pos="142"/>
        </w:tabs>
        <w:jc w:val="both"/>
        <w:rPr>
          <w:del w:id="686" w:author="ms699852" w:date="2017-10-16T22:08:00Z"/>
          <w:rFonts w:ascii="Arial" w:hAnsi="Arial" w:cs="Arial"/>
          <w:b/>
          <w:sz w:val="18"/>
          <w:szCs w:val="18"/>
          <w:highlight w:val="magenta"/>
          <w:rPrChange w:id="687" w:author="ms699852" w:date="2017-10-17T11:21:00Z">
            <w:rPr>
              <w:del w:id="688" w:author="ms699852" w:date="2017-10-16T22:08:00Z"/>
              <w:rFonts w:ascii="Arial" w:hAnsi="Arial" w:cs="Arial"/>
              <w:sz w:val="18"/>
              <w:szCs w:val="18"/>
              <w:highlight w:val="magenta"/>
            </w:rPr>
          </w:rPrChange>
        </w:rPr>
      </w:pPr>
      <w:del w:id="689" w:author="ms699852" w:date="2017-10-16T22:08:00Z">
        <w:r w:rsidRPr="005D2D7B" w:rsidDel="00746DCD">
          <w:rPr>
            <w:rFonts w:ascii="Arial" w:hAnsi="Arial" w:cs="Arial"/>
            <w:b/>
            <w:sz w:val="18"/>
            <w:szCs w:val="18"/>
            <w:highlight w:val="magenta"/>
            <w:rPrChange w:id="690" w:author="ms699852" w:date="2017-10-17T11:21:00Z">
              <w:rPr>
                <w:rFonts w:ascii="Arial" w:hAnsi="Arial" w:cs="Arial"/>
                <w:sz w:val="18"/>
                <w:szCs w:val="18"/>
                <w:highlight w:val="magenta"/>
              </w:rPr>
            </w:rPrChange>
          </w:rPr>
          <w:delText>Samsung Galaxy S2, S5, S6, HTC One M7verwendet</w:delText>
        </w:r>
      </w:del>
    </w:p>
    <w:p w14:paraId="16B9AA5B" w14:textId="77777777" w:rsidR="003E2B3E" w:rsidRPr="005D2D7B" w:rsidDel="00746DCD" w:rsidRDefault="003E2B3E" w:rsidP="003E2B3E">
      <w:pPr>
        <w:widowControl w:val="0"/>
        <w:tabs>
          <w:tab w:val="left" w:pos="142"/>
        </w:tabs>
        <w:jc w:val="both"/>
        <w:rPr>
          <w:del w:id="691" w:author="ms699852" w:date="2017-10-16T22:08:00Z"/>
          <w:rFonts w:ascii="Arial" w:hAnsi="Arial" w:cs="Arial"/>
          <w:b/>
          <w:sz w:val="18"/>
          <w:szCs w:val="18"/>
          <w:highlight w:val="magenta"/>
          <w:rPrChange w:id="692" w:author="ms699852" w:date="2017-10-17T11:21:00Z">
            <w:rPr>
              <w:del w:id="693" w:author="ms699852" w:date="2017-10-16T22:08:00Z"/>
              <w:rFonts w:ascii="Arial" w:hAnsi="Arial" w:cs="Arial"/>
              <w:sz w:val="18"/>
              <w:szCs w:val="18"/>
              <w:highlight w:val="magenta"/>
            </w:rPr>
          </w:rPrChange>
        </w:rPr>
      </w:pPr>
      <w:del w:id="694" w:author="ms699852" w:date="2017-10-16T22:08:00Z">
        <w:r w:rsidRPr="005D2D7B" w:rsidDel="00746DCD">
          <w:rPr>
            <w:rFonts w:ascii="Arial" w:hAnsi="Arial" w:cs="Arial"/>
            <w:b/>
            <w:sz w:val="18"/>
            <w:szCs w:val="18"/>
            <w:highlight w:val="magenta"/>
            <w:rPrChange w:id="695" w:author="ms699852" w:date="2017-10-17T11:21:00Z">
              <w:rPr>
                <w:rFonts w:ascii="Arial" w:hAnsi="Arial" w:cs="Arial"/>
                <w:sz w:val="18"/>
                <w:szCs w:val="18"/>
                <w:highlight w:val="magenta"/>
              </w:rPr>
            </w:rPrChange>
          </w:rPr>
          <w:delText>Stativaufbau im Holzschrank, prozessierte Sensorwerte geloggt</w:delText>
        </w:r>
      </w:del>
    </w:p>
    <w:p w14:paraId="6BC9105D" w14:textId="77777777" w:rsidR="003E2B3E" w:rsidRPr="005D2D7B" w:rsidDel="00746DCD" w:rsidRDefault="003E2B3E" w:rsidP="003E2B3E">
      <w:pPr>
        <w:widowControl w:val="0"/>
        <w:tabs>
          <w:tab w:val="left" w:pos="142"/>
        </w:tabs>
        <w:jc w:val="both"/>
        <w:rPr>
          <w:del w:id="696" w:author="ms699852" w:date="2017-10-16T22:08:00Z"/>
          <w:rFonts w:ascii="Arial" w:hAnsi="Arial" w:cs="Arial"/>
          <w:b/>
          <w:sz w:val="18"/>
          <w:szCs w:val="18"/>
          <w:highlight w:val="magenta"/>
          <w:rPrChange w:id="697" w:author="ms699852" w:date="2017-10-17T11:21:00Z">
            <w:rPr>
              <w:del w:id="698" w:author="ms699852" w:date="2017-10-16T22:08:00Z"/>
              <w:rFonts w:ascii="Arial" w:hAnsi="Arial" w:cs="Arial"/>
              <w:sz w:val="18"/>
              <w:szCs w:val="18"/>
              <w:highlight w:val="magenta"/>
            </w:rPr>
          </w:rPrChange>
        </w:rPr>
      </w:pPr>
      <w:del w:id="699" w:author="ms699852" w:date="2017-10-16T22:08:00Z">
        <w:r w:rsidRPr="005D2D7B" w:rsidDel="00746DCD">
          <w:rPr>
            <w:rFonts w:ascii="Arial" w:hAnsi="Arial" w:cs="Arial"/>
            <w:b/>
            <w:sz w:val="18"/>
            <w:szCs w:val="18"/>
            <w:highlight w:val="magenta"/>
            <w:rPrChange w:id="700" w:author="ms699852" w:date="2017-10-17T11:21:00Z">
              <w:rPr>
                <w:rFonts w:ascii="Arial" w:hAnsi="Arial" w:cs="Arial"/>
                <w:sz w:val="18"/>
                <w:szCs w:val="18"/>
                <w:highlight w:val="magenta"/>
              </w:rPr>
            </w:rPrChange>
          </w:rPr>
          <w:delText>Ergebnisse S6</w:delText>
        </w:r>
        <w:r w:rsidR="00E75B58" w:rsidRPr="005D2D7B" w:rsidDel="00746DCD">
          <w:rPr>
            <w:rFonts w:ascii="Arial" w:hAnsi="Arial" w:cs="Arial"/>
            <w:b/>
            <w:sz w:val="18"/>
            <w:szCs w:val="18"/>
            <w:highlight w:val="magenta"/>
            <w:rPrChange w:id="701" w:author="ms699852" w:date="2017-10-17T11:21:00Z">
              <w:rPr>
                <w:rFonts w:ascii="Arial" w:hAnsi="Arial" w:cs="Arial"/>
                <w:sz w:val="18"/>
                <w:szCs w:val="18"/>
                <w:highlight w:val="magenta"/>
              </w:rPr>
            </w:rPrChange>
          </w:rPr>
          <w:delText>: Standartabweichung über 5 sec/10sec</w:delText>
        </w:r>
      </w:del>
    </w:p>
    <w:p w14:paraId="1B85BF8A" w14:textId="77777777" w:rsidR="003E2B3E" w:rsidRPr="005D2D7B" w:rsidDel="00746DCD" w:rsidRDefault="003E2B3E" w:rsidP="003E2B3E">
      <w:pPr>
        <w:widowControl w:val="0"/>
        <w:tabs>
          <w:tab w:val="left" w:pos="142"/>
        </w:tabs>
        <w:jc w:val="both"/>
        <w:rPr>
          <w:del w:id="702" w:author="ms699852" w:date="2017-10-16T22:08:00Z"/>
          <w:rFonts w:ascii="Arial" w:hAnsi="Arial" w:cs="Arial"/>
          <w:b/>
          <w:sz w:val="18"/>
          <w:szCs w:val="18"/>
          <w:highlight w:val="magenta"/>
          <w:rPrChange w:id="703" w:author="ms699852" w:date="2017-10-17T11:21:00Z">
            <w:rPr>
              <w:del w:id="704" w:author="ms699852" w:date="2017-10-16T22:08:00Z"/>
              <w:rFonts w:ascii="Arial" w:hAnsi="Arial" w:cs="Arial"/>
              <w:sz w:val="18"/>
              <w:szCs w:val="18"/>
              <w:highlight w:val="magenta"/>
            </w:rPr>
          </w:rPrChange>
        </w:rPr>
      </w:pPr>
    </w:p>
    <w:p w14:paraId="7511DF6E" w14:textId="77777777" w:rsidR="003E2B3E" w:rsidRPr="005D2D7B" w:rsidDel="00746DCD" w:rsidRDefault="003E2B3E" w:rsidP="003E2B3E">
      <w:pPr>
        <w:widowControl w:val="0"/>
        <w:tabs>
          <w:tab w:val="left" w:pos="142"/>
        </w:tabs>
        <w:jc w:val="both"/>
        <w:rPr>
          <w:del w:id="705" w:author="ms699852" w:date="2017-10-16T22:08:00Z"/>
          <w:rFonts w:ascii="Arial" w:hAnsi="Arial" w:cs="Arial"/>
          <w:b/>
          <w:sz w:val="18"/>
          <w:szCs w:val="18"/>
          <w:highlight w:val="magenta"/>
          <w:lang w:val="en-US"/>
          <w:rPrChange w:id="706" w:author="ms699852" w:date="2017-10-17T11:21:00Z">
            <w:rPr>
              <w:del w:id="707" w:author="ms699852" w:date="2017-10-16T22:08:00Z"/>
              <w:rFonts w:ascii="Arial" w:hAnsi="Arial" w:cs="Arial"/>
              <w:sz w:val="18"/>
              <w:szCs w:val="18"/>
              <w:highlight w:val="magenta"/>
              <w:lang w:val="en-US"/>
            </w:rPr>
          </w:rPrChange>
        </w:rPr>
      </w:pPr>
      <w:del w:id="708" w:author="ms699852" w:date="2017-10-16T22:08:00Z">
        <w:r w:rsidRPr="005D2D7B" w:rsidDel="00746DCD">
          <w:rPr>
            <w:rFonts w:ascii="Arial" w:hAnsi="Arial" w:cs="Arial"/>
            <w:b/>
            <w:sz w:val="18"/>
            <w:szCs w:val="18"/>
            <w:highlight w:val="magenta"/>
            <w:rPrChange w:id="709" w:author="ms699852" w:date="2017-10-17T11:21:00Z">
              <w:rPr>
                <w:rFonts w:ascii="Arial" w:hAnsi="Arial" w:cs="Arial"/>
                <w:sz w:val="18"/>
                <w:szCs w:val="18"/>
                <w:highlight w:val="magenta"/>
              </w:rPr>
            </w:rPrChange>
          </w:rPr>
          <w:tab/>
        </w:r>
        <w:r w:rsidR="005A0836" w:rsidRPr="005D2D7B" w:rsidDel="00746DCD">
          <w:rPr>
            <w:rFonts w:ascii="Arial" w:hAnsi="Arial" w:cs="Arial"/>
            <w:b/>
            <w:sz w:val="18"/>
            <w:szCs w:val="18"/>
            <w:highlight w:val="magenta"/>
            <w:lang w:val="en-US"/>
            <w:rPrChange w:id="710" w:author="ms699852" w:date="2017-10-17T11:21:00Z">
              <w:rPr>
                <w:rFonts w:ascii="Arial" w:hAnsi="Arial" w:cs="Arial"/>
                <w:sz w:val="18"/>
                <w:szCs w:val="18"/>
                <w:highlight w:val="magenta"/>
                <w:lang w:val="en-US"/>
              </w:rPr>
            </w:rPrChange>
          </w:rPr>
          <w:delText>Time</w:delText>
        </w:r>
        <w:r w:rsidRPr="005D2D7B" w:rsidDel="00746DCD">
          <w:rPr>
            <w:rFonts w:ascii="Arial" w:hAnsi="Arial" w:cs="Arial"/>
            <w:b/>
            <w:sz w:val="18"/>
            <w:szCs w:val="18"/>
            <w:highlight w:val="magenta"/>
            <w:lang w:val="en-US"/>
            <w:rPrChange w:id="711"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712" w:author="ms699852" w:date="2017-10-17T11:21:00Z">
              <w:rPr>
                <w:rFonts w:ascii="Arial" w:hAnsi="Arial" w:cs="Arial"/>
                <w:sz w:val="18"/>
                <w:szCs w:val="18"/>
                <w:highlight w:val="magenta"/>
                <w:lang w:val="en-US"/>
              </w:rPr>
            </w:rPrChange>
          </w:rPr>
          <w:tab/>
          <w:delText>Pitch</w:delText>
        </w:r>
        <w:r w:rsidRPr="005D2D7B" w:rsidDel="00746DCD">
          <w:rPr>
            <w:rFonts w:ascii="Arial" w:hAnsi="Arial" w:cs="Arial"/>
            <w:b/>
            <w:sz w:val="18"/>
            <w:szCs w:val="18"/>
            <w:highlight w:val="magenta"/>
            <w:lang w:val="en-US"/>
            <w:rPrChange w:id="713"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714"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715" w:author="ms699852" w:date="2017-10-17T11:21:00Z">
              <w:rPr>
                <w:rFonts w:ascii="Arial" w:hAnsi="Arial" w:cs="Arial"/>
                <w:sz w:val="18"/>
                <w:szCs w:val="18"/>
                <w:highlight w:val="magenta"/>
                <w:lang w:val="en-US"/>
              </w:rPr>
            </w:rPrChange>
          </w:rPr>
          <w:tab/>
          <w:delText>Roll</w:delText>
        </w:r>
        <w:r w:rsidRPr="005D2D7B" w:rsidDel="00746DCD">
          <w:rPr>
            <w:rFonts w:ascii="Arial" w:hAnsi="Arial" w:cs="Arial"/>
            <w:b/>
            <w:sz w:val="18"/>
            <w:szCs w:val="18"/>
            <w:highlight w:val="magenta"/>
            <w:lang w:val="en-US"/>
            <w:rPrChange w:id="716"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717"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718"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719" w:author="ms699852" w:date="2017-10-17T11:21:00Z">
              <w:rPr>
                <w:rFonts w:ascii="Arial" w:hAnsi="Arial" w:cs="Arial"/>
                <w:sz w:val="18"/>
                <w:szCs w:val="18"/>
                <w:highlight w:val="magenta"/>
                <w:lang w:val="en-US"/>
              </w:rPr>
            </w:rPrChange>
          </w:rPr>
          <w:tab/>
          <w:delText>Azimut</w:delText>
        </w:r>
        <w:r w:rsidR="005A0836" w:rsidRPr="005D2D7B" w:rsidDel="00746DCD">
          <w:rPr>
            <w:rFonts w:ascii="Arial" w:hAnsi="Arial" w:cs="Arial"/>
            <w:b/>
            <w:sz w:val="18"/>
            <w:szCs w:val="18"/>
            <w:highlight w:val="magenta"/>
            <w:lang w:val="en-US"/>
            <w:rPrChange w:id="720" w:author="ms699852" w:date="2017-10-17T11:21:00Z">
              <w:rPr>
                <w:rFonts w:ascii="Arial" w:hAnsi="Arial" w:cs="Arial"/>
                <w:sz w:val="18"/>
                <w:szCs w:val="18"/>
                <w:highlight w:val="magenta"/>
                <w:lang w:val="en-US"/>
              </w:rPr>
            </w:rPrChange>
          </w:rPr>
          <w:delText>h</w:delText>
        </w:r>
      </w:del>
    </w:p>
    <w:p w14:paraId="49B5780B" w14:textId="77777777" w:rsidR="003E2B3E" w:rsidRPr="005D2D7B" w:rsidDel="00746DCD" w:rsidRDefault="003E2B3E" w:rsidP="003E2B3E">
      <w:pPr>
        <w:widowControl w:val="0"/>
        <w:tabs>
          <w:tab w:val="left" w:pos="142"/>
        </w:tabs>
        <w:jc w:val="both"/>
        <w:rPr>
          <w:del w:id="721" w:author="ms699852" w:date="2017-10-16T22:08:00Z"/>
          <w:rFonts w:ascii="Arial" w:hAnsi="Arial" w:cs="Arial"/>
          <w:b/>
          <w:sz w:val="18"/>
          <w:szCs w:val="18"/>
          <w:highlight w:val="magenta"/>
          <w:lang w:val="en-US"/>
          <w:rPrChange w:id="722" w:author="ms699852" w:date="2017-10-17T11:21:00Z">
            <w:rPr>
              <w:del w:id="723" w:author="ms699852" w:date="2017-10-16T22:08:00Z"/>
              <w:rFonts w:ascii="Arial" w:hAnsi="Arial" w:cs="Arial"/>
              <w:sz w:val="18"/>
              <w:szCs w:val="18"/>
              <w:highlight w:val="magenta"/>
              <w:lang w:val="en-US"/>
            </w:rPr>
          </w:rPrChange>
        </w:rPr>
      </w:pPr>
      <w:del w:id="724" w:author="ms699852" w:date="2017-10-16T22:08:00Z">
        <w:r w:rsidRPr="005D2D7B" w:rsidDel="00746DCD">
          <w:rPr>
            <w:rFonts w:ascii="Arial" w:hAnsi="Arial" w:cs="Arial"/>
            <w:b/>
            <w:sz w:val="18"/>
            <w:szCs w:val="18"/>
            <w:highlight w:val="magenta"/>
            <w:lang w:val="en-US"/>
            <w:rPrChange w:id="725" w:author="ms699852" w:date="2017-10-17T11:21:00Z">
              <w:rPr>
                <w:rFonts w:ascii="Arial" w:hAnsi="Arial" w:cs="Arial"/>
                <w:sz w:val="18"/>
                <w:szCs w:val="18"/>
                <w:highlight w:val="magenta"/>
                <w:lang w:val="en-US"/>
              </w:rPr>
            </w:rPrChange>
          </w:rPr>
          <w:tab/>
          <w:delText>5 s</w:delText>
        </w:r>
        <w:r w:rsidRPr="005D2D7B" w:rsidDel="00746DCD">
          <w:rPr>
            <w:rFonts w:ascii="Arial" w:hAnsi="Arial" w:cs="Arial"/>
            <w:b/>
            <w:sz w:val="18"/>
            <w:szCs w:val="18"/>
            <w:highlight w:val="magenta"/>
            <w:lang w:val="en-US"/>
            <w:rPrChange w:id="726"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727" w:author="ms699852" w:date="2017-10-17T11:21:00Z">
              <w:rPr>
                <w:rFonts w:ascii="Arial" w:hAnsi="Arial" w:cs="Arial"/>
                <w:sz w:val="18"/>
                <w:szCs w:val="18"/>
                <w:highlight w:val="magenta"/>
                <w:lang w:val="en-US"/>
              </w:rPr>
            </w:rPrChange>
          </w:rPr>
          <w:tab/>
          <w:delText>0.003°</w:delText>
        </w:r>
        <w:r w:rsidRPr="005D2D7B" w:rsidDel="00746DCD">
          <w:rPr>
            <w:rFonts w:ascii="Arial" w:hAnsi="Arial" w:cs="Arial"/>
            <w:b/>
            <w:sz w:val="18"/>
            <w:szCs w:val="18"/>
            <w:highlight w:val="magenta"/>
            <w:lang w:val="en-US"/>
            <w:rPrChange w:id="728"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729"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730" w:author="ms699852" w:date="2017-10-17T11:21:00Z">
              <w:rPr>
                <w:rFonts w:ascii="Arial" w:hAnsi="Arial" w:cs="Arial"/>
                <w:sz w:val="18"/>
                <w:szCs w:val="18"/>
                <w:highlight w:val="magenta"/>
                <w:lang w:val="en-US"/>
              </w:rPr>
            </w:rPrChange>
          </w:rPr>
          <w:tab/>
          <w:delText>1.986°</w:delText>
        </w:r>
        <w:r w:rsidRPr="005D2D7B" w:rsidDel="00746DCD">
          <w:rPr>
            <w:rFonts w:ascii="Arial" w:hAnsi="Arial" w:cs="Arial"/>
            <w:b/>
            <w:sz w:val="18"/>
            <w:szCs w:val="18"/>
            <w:highlight w:val="magenta"/>
            <w:lang w:val="en-US"/>
            <w:rPrChange w:id="731"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732"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733" w:author="ms699852" w:date="2017-10-17T11:21:00Z">
              <w:rPr>
                <w:rFonts w:ascii="Arial" w:hAnsi="Arial" w:cs="Arial"/>
                <w:sz w:val="18"/>
                <w:szCs w:val="18"/>
                <w:highlight w:val="magenta"/>
                <w:lang w:val="en-US"/>
              </w:rPr>
            </w:rPrChange>
          </w:rPr>
          <w:tab/>
          <w:delText>1.258°</w:delText>
        </w:r>
      </w:del>
    </w:p>
    <w:p w14:paraId="51CB2C37" w14:textId="77777777" w:rsidR="00252690" w:rsidRPr="005D2D7B" w:rsidDel="00746DCD" w:rsidRDefault="003E2B3E" w:rsidP="003E2B3E">
      <w:pPr>
        <w:widowControl w:val="0"/>
        <w:tabs>
          <w:tab w:val="left" w:pos="142"/>
        </w:tabs>
        <w:jc w:val="both"/>
        <w:rPr>
          <w:del w:id="734" w:author="ms699852" w:date="2017-10-16T22:08:00Z"/>
          <w:rFonts w:ascii="Arial" w:hAnsi="Arial" w:cs="Arial"/>
          <w:b/>
          <w:sz w:val="18"/>
          <w:szCs w:val="18"/>
          <w:rPrChange w:id="735" w:author="ms699852" w:date="2017-10-17T11:21:00Z">
            <w:rPr>
              <w:del w:id="736" w:author="ms699852" w:date="2017-10-16T22:08:00Z"/>
              <w:rFonts w:ascii="Arial" w:hAnsi="Arial" w:cs="Arial"/>
              <w:sz w:val="18"/>
              <w:szCs w:val="18"/>
            </w:rPr>
          </w:rPrChange>
        </w:rPr>
      </w:pPr>
      <w:del w:id="737" w:author="ms699852" w:date="2017-10-16T22:08:00Z">
        <w:r w:rsidRPr="005D2D7B" w:rsidDel="00746DCD">
          <w:rPr>
            <w:rFonts w:ascii="Arial" w:hAnsi="Arial" w:cs="Arial"/>
            <w:b/>
            <w:sz w:val="18"/>
            <w:szCs w:val="18"/>
            <w:highlight w:val="magenta"/>
            <w:lang w:val="en-US"/>
            <w:rPrChange w:id="738"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rPrChange w:id="739" w:author="ms699852" w:date="2017-10-17T11:21:00Z">
              <w:rPr>
                <w:rFonts w:ascii="Arial" w:hAnsi="Arial" w:cs="Arial"/>
                <w:sz w:val="18"/>
                <w:szCs w:val="18"/>
                <w:highlight w:val="magenta"/>
              </w:rPr>
            </w:rPrChange>
          </w:rPr>
          <w:delText>10s</w:delText>
        </w:r>
        <w:r w:rsidRPr="005D2D7B" w:rsidDel="00746DCD">
          <w:rPr>
            <w:rFonts w:ascii="Arial" w:hAnsi="Arial" w:cs="Arial"/>
            <w:b/>
            <w:sz w:val="18"/>
            <w:szCs w:val="18"/>
            <w:highlight w:val="magenta"/>
            <w:rPrChange w:id="740"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741" w:author="ms699852" w:date="2017-10-17T11:21:00Z">
              <w:rPr>
                <w:rFonts w:ascii="Arial" w:hAnsi="Arial" w:cs="Arial"/>
                <w:sz w:val="18"/>
                <w:szCs w:val="18"/>
                <w:highlight w:val="magenta"/>
              </w:rPr>
            </w:rPrChange>
          </w:rPr>
          <w:tab/>
          <w:delText>0.004°</w:delText>
        </w:r>
        <w:r w:rsidRPr="005D2D7B" w:rsidDel="00746DCD">
          <w:rPr>
            <w:rFonts w:ascii="Arial" w:hAnsi="Arial" w:cs="Arial"/>
            <w:b/>
            <w:sz w:val="18"/>
            <w:szCs w:val="18"/>
            <w:highlight w:val="magenta"/>
            <w:rPrChange w:id="742"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743"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744" w:author="ms699852" w:date="2017-10-17T11:21:00Z">
              <w:rPr>
                <w:rFonts w:ascii="Arial" w:hAnsi="Arial" w:cs="Arial"/>
                <w:sz w:val="18"/>
                <w:szCs w:val="18"/>
                <w:highlight w:val="magenta"/>
              </w:rPr>
            </w:rPrChange>
          </w:rPr>
          <w:tab/>
          <w:delText>3.506°</w:delText>
        </w:r>
        <w:r w:rsidRPr="005D2D7B" w:rsidDel="00746DCD">
          <w:rPr>
            <w:rFonts w:ascii="Arial" w:hAnsi="Arial" w:cs="Arial"/>
            <w:b/>
            <w:sz w:val="18"/>
            <w:szCs w:val="18"/>
            <w:highlight w:val="magenta"/>
            <w:rPrChange w:id="745"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746"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747" w:author="ms699852" w:date="2017-10-17T11:21:00Z">
              <w:rPr>
                <w:rFonts w:ascii="Arial" w:hAnsi="Arial" w:cs="Arial"/>
                <w:sz w:val="18"/>
                <w:szCs w:val="18"/>
                <w:highlight w:val="magenta"/>
              </w:rPr>
            </w:rPrChange>
          </w:rPr>
          <w:tab/>
          <w:delText>2.227°</w:delText>
        </w:r>
      </w:del>
    </w:p>
    <w:p w14:paraId="7A6C1B3C" w14:textId="77777777" w:rsidR="006D2023" w:rsidRDefault="00252690">
      <w:pPr>
        <w:widowControl w:val="0"/>
        <w:tabs>
          <w:tab w:val="left" w:pos="142"/>
        </w:tabs>
        <w:spacing w:before="120"/>
        <w:jc w:val="both"/>
        <w:rPr>
          <w:ins w:id="748" w:author="ms699852" w:date="2017-10-16T14:20:00Z"/>
          <w:rFonts w:ascii="Arial" w:hAnsi="Arial" w:cs="Arial"/>
          <w:sz w:val="18"/>
          <w:szCs w:val="18"/>
          <w:lang w:val="en-US"/>
        </w:rPr>
        <w:pPrChange w:id="749" w:author="ms699852" w:date="2017-10-16T22:08:00Z">
          <w:pPr>
            <w:widowControl w:val="0"/>
            <w:tabs>
              <w:tab w:val="left" w:pos="142"/>
            </w:tabs>
            <w:jc w:val="both"/>
          </w:pPr>
        </w:pPrChange>
      </w:pPr>
      <w:ins w:id="750" w:author="ms699852" w:date="2017-10-16T14:20:00Z">
        <w:r w:rsidRPr="005D2D7B">
          <w:rPr>
            <w:rFonts w:ascii="Arial" w:hAnsi="Arial" w:cs="Arial"/>
            <w:b/>
            <w:sz w:val="18"/>
            <w:szCs w:val="18"/>
            <w:lang w:val="en-US"/>
            <w:rPrChange w:id="751" w:author="ms699852" w:date="2017-10-17T11:21:00Z">
              <w:rPr>
                <w:rFonts w:ascii="Arial" w:hAnsi="Arial" w:cs="Arial"/>
                <w:sz w:val="18"/>
                <w:szCs w:val="18"/>
              </w:rPr>
            </w:rPrChange>
          </w:rPr>
          <w:t xml:space="preserve">Fig. </w:t>
        </w:r>
      </w:ins>
      <w:ins w:id="752" w:author="ms699852" w:date="2017-10-16T22:09:00Z">
        <w:r w:rsidR="007F74A3" w:rsidRPr="005D2D7B">
          <w:rPr>
            <w:rFonts w:ascii="Arial" w:hAnsi="Arial" w:cs="Arial"/>
            <w:b/>
            <w:sz w:val="18"/>
            <w:szCs w:val="18"/>
            <w:lang w:val="en-US"/>
            <w:rPrChange w:id="753" w:author="ms699852" w:date="2017-10-17T11:21:00Z">
              <w:rPr>
                <w:rFonts w:ascii="Arial" w:hAnsi="Arial" w:cs="Arial"/>
                <w:sz w:val="18"/>
                <w:szCs w:val="18"/>
                <w:lang w:val="en-US"/>
              </w:rPr>
            </w:rPrChange>
          </w:rPr>
          <w:t>2</w:t>
        </w:r>
      </w:ins>
      <w:ins w:id="754" w:author="ms699852" w:date="2017-10-16T14:20:00Z">
        <w:r w:rsidRPr="005D2D7B">
          <w:rPr>
            <w:rFonts w:ascii="Arial" w:hAnsi="Arial" w:cs="Arial"/>
            <w:b/>
            <w:sz w:val="18"/>
            <w:szCs w:val="18"/>
            <w:lang w:val="en-US"/>
            <w:rPrChange w:id="755" w:author="ms699852" w:date="2017-10-17T11:21:00Z">
              <w:rPr>
                <w:rFonts w:ascii="Arial" w:hAnsi="Arial" w:cs="Arial"/>
                <w:sz w:val="18"/>
                <w:szCs w:val="18"/>
              </w:rPr>
            </w:rPrChange>
          </w:rPr>
          <w:t>.</w:t>
        </w:r>
        <w:r w:rsidRPr="00252690">
          <w:rPr>
            <w:rFonts w:ascii="Arial" w:hAnsi="Arial" w:cs="Arial"/>
            <w:sz w:val="18"/>
            <w:szCs w:val="18"/>
            <w:lang w:val="en-US"/>
            <w:rPrChange w:id="756" w:author="ms699852" w:date="2017-10-16T14:20:00Z">
              <w:rPr>
                <w:rFonts w:ascii="Arial" w:hAnsi="Arial" w:cs="Arial"/>
                <w:sz w:val="18"/>
                <w:szCs w:val="18"/>
              </w:rPr>
            </w:rPrChange>
          </w:rPr>
          <w:t xml:space="preserve"> </w:t>
        </w:r>
        <w:r>
          <w:rPr>
            <w:rFonts w:ascii="Arial" w:hAnsi="Arial" w:cs="Arial"/>
            <w:sz w:val="18"/>
            <w:szCs w:val="18"/>
            <w:lang w:val="en-US"/>
          </w:rPr>
          <w:t xml:space="preserve">Stability test for orientation assessment using </w:t>
        </w:r>
      </w:ins>
      <w:ins w:id="757" w:author="ms699852" w:date="2017-10-16T14:21:00Z">
        <w:r w:rsidR="006D692B">
          <w:rPr>
            <w:rFonts w:ascii="Arial" w:hAnsi="Arial" w:cs="Arial"/>
            <w:sz w:val="18"/>
            <w:szCs w:val="18"/>
            <w:lang w:val="en-US"/>
          </w:rPr>
          <w:t>a Samsung Galaxy S8 smartphone and sensor fusion [</w:t>
        </w:r>
        <w:r w:rsidR="006D692B" w:rsidRPr="00452BDE">
          <w:rPr>
            <w:rFonts w:ascii="Arial" w:hAnsi="Arial" w:cs="Arial"/>
            <w:sz w:val="18"/>
            <w:szCs w:val="18"/>
            <w:highlight w:val="lightGray"/>
            <w:lang w:val="en-US"/>
            <w:rPrChange w:id="758" w:author="ms699852" w:date="2017-10-19T13:21:00Z">
              <w:rPr>
                <w:rFonts w:ascii="Arial" w:hAnsi="Arial" w:cs="Arial"/>
                <w:sz w:val="18"/>
                <w:szCs w:val="18"/>
                <w:lang w:val="en-US"/>
              </w:rPr>
            </w:rPrChange>
          </w:rPr>
          <w:t>Pacha2015</w:t>
        </w:r>
        <w:r w:rsidR="006D692B">
          <w:rPr>
            <w:rFonts w:ascii="Arial" w:hAnsi="Arial" w:cs="Arial"/>
            <w:sz w:val="18"/>
            <w:szCs w:val="18"/>
            <w:lang w:val="en-US"/>
          </w:rPr>
          <w:t>] for increasing precision and stability regarding azimuth, pitch and roll angles</w:t>
        </w:r>
      </w:ins>
      <w:ins w:id="759" w:author="ms699852" w:date="2017-10-16T14:20:00Z">
        <w:r w:rsidRPr="00252690">
          <w:rPr>
            <w:rFonts w:ascii="Arial" w:hAnsi="Arial" w:cs="Arial"/>
            <w:sz w:val="18"/>
            <w:szCs w:val="18"/>
            <w:lang w:val="en-US"/>
            <w:rPrChange w:id="760" w:author="ms699852" w:date="2017-10-16T14:20:00Z">
              <w:rPr>
                <w:rFonts w:ascii="Arial" w:hAnsi="Arial" w:cs="Arial"/>
                <w:sz w:val="18"/>
                <w:szCs w:val="18"/>
              </w:rPr>
            </w:rPrChange>
          </w:rPr>
          <w:t>.</w:t>
        </w:r>
      </w:ins>
    </w:p>
    <w:p w14:paraId="205DC429" w14:textId="77777777" w:rsidR="00252690" w:rsidRPr="00252690" w:rsidRDefault="00252690" w:rsidP="00061162">
      <w:pPr>
        <w:widowControl w:val="0"/>
        <w:tabs>
          <w:tab w:val="left" w:pos="142"/>
        </w:tabs>
        <w:jc w:val="both"/>
        <w:rPr>
          <w:rFonts w:ascii="Arial" w:hAnsi="Arial" w:cs="Arial"/>
          <w:sz w:val="18"/>
          <w:szCs w:val="18"/>
          <w:lang w:val="en-US"/>
          <w:rPrChange w:id="761" w:author="ms699852" w:date="2017-10-16T14:20:00Z">
            <w:rPr>
              <w:rFonts w:ascii="Arial" w:hAnsi="Arial" w:cs="Arial"/>
              <w:sz w:val="18"/>
              <w:szCs w:val="18"/>
            </w:rPr>
          </w:rPrChange>
        </w:rPr>
      </w:pPr>
    </w:p>
    <w:p w14:paraId="483B1A02" w14:textId="3467ECA6" w:rsidR="00061162" w:rsidRDefault="00061162" w:rsidP="00061162">
      <w:pPr>
        <w:widowControl w:val="0"/>
        <w:tabs>
          <w:tab w:val="left" w:pos="142"/>
        </w:tabs>
        <w:jc w:val="both"/>
        <w:rPr>
          <w:rFonts w:ascii="Arial" w:hAnsi="Arial" w:cs="Arial"/>
          <w:sz w:val="18"/>
          <w:szCs w:val="18"/>
          <w:lang w:val="en-GB"/>
        </w:rPr>
      </w:pPr>
      <w:r w:rsidRPr="00252690">
        <w:rPr>
          <w:rFonts w:ascii="Arial" w:hAnsi="Arial" w:cs="Arial"/>
          <w:sz w:val="18"/>
          <w:szCs w:val="18"/>
          <w:lang w:val="en-US"/>
          <w:rPrChange w:id="762" w:author="ms699852" w:date="2017-10-16T14:20:00Z">
            <w:rPr>
              <w:rFonts w:ascii="Arial" w:hAnsi="Arial" w:cs="Arial"/>
              <w:sz w:val="18"/>
              <w:szCs w:val="18"/>
            </w:rPr>
          </w:rPrChange>
        </w:rPr>
        <w:tab/>
      </w:r>
      <w:r w:rsidR="00630769">
        <w:rPr>
          <w:rFonts w:ascii="Arial" w:hAnsi="Arial" w:cs="Arial"/>
          <w:sz w:val="18"/>
          <w:szCs w:val="18"/>
          <w:lang w:val="en-GB"/>
        </w:rPr>
        <w:t>R</w:t>
      </w:r>
      <w:r w:rsidR="0005414B">
        <w:rPr>
          <w:rFonts w:ascii="Arial" w:hAnsi="Arial" w:cs="Arial"/>
          <w:sz w:val="18"/>
          <w:szCs w:val="18"/>
          <w:lang w:val="en-GB"/>
        </w:rPr>
        <w:t>egistration setups</w:t>
      </w:r>
      <w:r w:rsidR="00630769">
        <w:rPr>
          <w:rFonts w:ascii="Arial" w:hAnsi="Arial" w:cs="Arial"/>
          <w:sz w:val="18"/>
          <w:szCs w:val="18"/>
          <w:lang w:val="en-GB"/>
        </w:rPr>
        <w:t xml:space="preserve"> with a global reference frame</w:t>
      </w:r>
      <w:r w:rsidR="0005414B">
        <w:rPr>
          <w:rFonts w:ascii="Arial" w:hAnsi="Arial" w:cs="Arial"/>
          <w:sz w:val="18"/>
          <w:szCs w:val="18"/>
          <w:lang w:val="en-GB"/>
        </w:rPr>
        <w:t xml:space="preserve"> </w:t>
      </w:r>
      <w:r w:rsidR="00630769">
        <w:rPr>
          <w:rFonts w:ascii="Arial" w:hAnsi="Arial" w:cs="Arial"/>
          <w:sz w:val="18"/>
          <w:szCs w:val="18"/>
          <w:lang w:val="en-GB"/>
        </w:rPr>
        <w:t>(i.e. not based on motion-</w:t>
      </w:r>
      <w:r w:rsidR="0005414B">
        <w:rPr>
          <w:rFonts w:ascii="Arial" w:hAnsi="Arial" w:cs="Arial"/>
          <w:sz w:val="18"/>
          <w:szCs w:val="18"/>
          <w:lang w:val="en-GB"/>
        </w:rPr>
        <w:t xml:space="preserve"> </w:t>
      </w:r>
      <w:r w:rsidR="00630769">
        <w:rPr>
          <w:rFonts w:ascii="Arial" w:hAnsi="Arial" w:cs="Arial"/>
          <w:sz w:val="18"/>
          <w:szCs w:val="18"/>
          <w:lang w:val="en-GB"/>
        </w:rPr>
        <w:t xml:space="preserve">and </w:t>
      </w:r>
      <w:r w:rsidR="0005414B">
        <w:rPr>
          <w:rFonts w:ascii="Arial" w:hAnsi="Arial" w:cs="Arial"/>
          <w:sz w:val="18"/>
          <w:szCs w:val="18"/>
          <w:lang w:val="en-GB"/>
        </w:rPr>
        <w:t>temporal sensor correlation</w:t>
      </w:r>
      <w:r w:rsidR="00630769">
        <w:rPr>
          <w:rFonts w:ascii="Arial" w:hAnsi="Arial" w:cs="Arial"/>
          <w:sz w:val="18"/>
          <w:szCs w:val="18"/>
          <w:lang w:val="en-GB"/>
        </w:rPr>
        <w:t xml:space="preserve">) </w:t>
      </w:r>
      <w:r w:rsidR="0005414B">
        <w:rPr>
          <w:rFonts w:ascii="Arial" w:hAnsi="Arial" w:cs="Arial"/>
          <w:sz w:val="18"/>
          <w:szCs w:val="18"/>
          <w:lang w:val="en-GB"/>
        </w:rPr>
        <w:t>rely on common GPS data</w:t>
      </w:r>
      <w:r w:rsidR="00630769">
        <w:rPr>
          <w:rFonts w:ascii="Arial" w:hAnsi="Arial" w:cs="Arial"/>
          <w:sz w:val="18"/>
          <w:szCs w:val="18"/>
          <w:lang w:val="en-GB"/>
        </w:rPr>
        <w:t xml:space="preserve"> and absolute, geomagnetic orientation</w:t>
      </w:r>
      <w:r w:rsidR="0005414B">
        <w:rPr>
          <w:rFonts w:ascii="Arial" w:hAnsi="Arial" w:cs="Arial"/>
          <w:sz w:val="18"/>
          <w:szCs w:val="18"/>
          <w:lang w:val="en-GB"/>
        </w:rPr>
        <w:t>.</w:t>
      </w:r>
      <w:r w:rsidR="00630769">
        <w:rPr>
          <w:rFonts w:ascii="Arial" w:hAnsi="Arial" w:cs="Arial"/>
          <w:sz w:val="18"/>
          <w:szCs w:val="18"/>
          <w:lang w:val="en-GB"/>
        </w:rPr>
        <w:t xml:space="preserve"> Magnetic orientation is measurably </w:t>
      </w:r>
      <w:r w:rsidR="005A0836">
        <w:rPr>
          <w:rFonts w:ascii="Arial" w:hAnsi="Arial" w:cs="Arial"/>
          <w:sz w:val="18"/>
          <w:szCs w:val="18"/>
          <w:lang w:val="en-GB"/>
        </w:rPr>
        <w:t xml:space="preserve">influenced </w:t>
      </w:r>
      <w:r w:rsidR="00630769">
        <w:rPr>
          <w:rFonts w:ascii="Arial" w:hAnsi="Arial" w:cs="Arial"/>
          <w:sz w:val="18"/>
          <w:szCs w:val="18"/>
          <w:lang w:val="en-GB"/>
        </w:rPr>
        <w:t xml:space="preserve">by </w:t>
      </w:r>
      <w:r w:rsidR="005A0836">
        <w:rPr>
          <w:rFonts w:ascii="Arial" w:hAnsi="Arial" w:cs="Arial"/>
          <w:sz w:val="18"/>
          <w:szCs w:val="18"/>
          <w:lang w:val="en-GB"/>
        </w:rPr>
        <w:t xml:space="preserve">magnetic impurities </w:t>
      </w:r>
      <w:proofErr w:type="gramStart"/>
      <w:r w:rsidR="00630769">
        <w:rPr>
          <w:rFonts w:ascii="Arial" w:hAnsi="Arial" w:cs="Arial"/>
          <w:sz w:val="18"/>
          <w:szCs w:val="18"/>
          <w:lang w:val="en-GB"/>
        </w:rPr>
        <w:t>in close proximity</w:t>
      </w:r>
      <w:proofErr w:type="gramEnd"/>
      <w:r w:rsidR="00630769">
        <w:rPr>
          <w:rFonts w:ascii="Arial" w:hAnsi="Arial" w:cs="Arial"/>
          <w:sz w:val="18"/>
          <w:szCs w:val="18"/>
          <w:lang w:val="en-GB"/>
        </w:rPr>
        <w:t>, as often found in urban areas [</w:t>
      </w:r>
      <w:r w:rsidR="00630769" w:rsidRPr="00452BDE">
        <w:rPr>
          <w:rFonts w:ascii="Arial" w:hAnsi="Arial" w:cs="Arial"/>
          <w:sz w:val="18"/>
          <w:szCs w:val="18"/>
          <w:highlight w:val="lightGray"/>
          <w:lang w:val="en-GB"/>
          <w:rPrChange w:id="763" w:author="ms699852" w:date="2017-10-19T13:22:00Z">
            <w:rPr>
              <w:rFonts w:ascii="Arial" w:hAnsi="Arial" w:cs="Arial"/>
              <w:sz w:val="18"/>
              <w:szCs w:val="18"/>
              <w:lang w:val="en-GB"/>
            </w:rPr>
          </w:rPrChange>
        </w:rPr>
        <w:t>Blum2013</w:t>
      </w:r>
      <w:r w:rsidR="00630769">
        <w:rPr>
          <w:rFonts w:ascii="Arial" w:hAnsi="Arial" w:cs="Arial"/>
          <w:sz w:val="18"/>
          <w:szCs w:val="18"/>
          <w:lang w:val="en-GB"/>
        </w:rPr>
        <w:t>]</w:t>
      </w:r>
      <w:del w:id="764" w:author="ms699852" w:date="2017-10-19T13:45:00Z">
        <w:r w:rsidR="00400165" w:rsidRPr="00902318" w:rsidDel="00902318">
          <w:rPr>
            <w:rFonts w:ascii="Arial" w:hAnsi="Arial" w:cs="Arial"/>
            <w:sz w:val="18"/>
            <w:szCs w:val="18"/>
            <w:lang w:val="en-GB"/>
            <w:rPrChange w:id="765" w:author="ms699852" w:date="2017-10-19T13:45:00Z">
              <w:rPr>
                <w:rFonts w:ascii="Arial" w:hAnsi="Arial" w:cs="Arial"/>
                <w:sz w:val="18"/>
                <w:szCs w:val="18"/>
                <w:lang w:val="en-GB"/>
              </w:rPr>
            </w:rPrChange>
          </w:rPr>
          <w:delText xml:space="preserve">, as shown in fig. </w:delText>
        </w:r>
      </w:del>
      <w:del w:id="766" w:author="ms699852" w:date="2017-10-17T18:37:00Z">
        <w:r w:rsidR="00400165" w:rsidRPr="00902318" w:rsidDel="00B974D8">
          <w:rPr>
            <w:rFonts w:ascii="Arial" w:hAnsi="Arial" w:cs="Arial"/>
            <w:sz w:val="18"/>
            <w:szCs w:val="18"/>
            <w:lang w:val="en-GB"/>
            <w:rPrChange w:id="767" w:author="ms699852" w:date="2017-10-19T13:45:00Z">
              <w:rPr>
                <w:rFonts w:ascii="Arial" w:hAnsi="Arial" w:cs="Arial"/>
                <w:sz w:val="18"/>
                <w:szCs w:val="18"/>
                <w:lang w:val="en-GB"/>
              </w:rPr>
            </w:rPrChange>
          </w:rPr>
          <w:delText>X</w:delText>
        </w:r>
      </w:del>
      <w:r w:rsidR="00630769" w:rsidRPr="00902318">
        <w:rPr>
          <w:rFonts w:ascii="Arial" w:hAnsi="Arial" w:cs="Arial"/>
          <w:sz w:val="18"/>
          <w:szCs w:val="18"/>
          <w:lang w:val="en-GB"/>
          <w:rPrChange w:id="768" w:author="ms699852" w:date="2017-10-19T13:45:00Z">
            <w:rPr>
              <w:rFonts w:ascii="Arial" w:hAnsi="Arial" w:cs="Arial"/>
              <w:sz w:val="18"/>
              <w:szCs w:val="18"/>
              <w:lang w:val="en-GB"/>
            </w:rPr>
          </w:rPrChange>
        </w:rPr>
        <w:t>.</w:t>
      </w:r>
      <w:r w:rsidR="00630769">
        <w:rPr>
          <w:rFonts w:ascii="Arial" w:hAnsi="Arial" w:cs="Arial"/>
          <w:sz w:val="18"/>
          <w:szCs w:val="18"/>
          <w:lang w:val="en-GB"/>
        </w:rPr>
        <w:t xml:space="preserve"> This inhibits correct orientation in 3D inside cities, but for planar orientation it is less problematic. In most outdoor </w:t>
      </w:r>
      <w:r w:rsidR="00630769" w:rsidRPr="001071CE">
        <w:rPr>
          <w:rFonts w:ascii="Arial" w:hAnsi="Arial" w:cs="Arial"/>
          <w:sz w:val="18"/>
          <w:szCs w:val="18"/>
          <w:lang w:val="en-GB"/>
        </w:rPr>
        <w:t xml:space="preserve">applications </w:t>
      </w:r>
      <w:r w:rsidR="00630769" w:rsidRPr="001071CE">
        <w:rPr>
          <w:rFonts w:ascii="Arial" w:hAnsi="Arial" w:cs="Arial"/>
          <w:sz w:val="18"/>
          <w:szCs w:val="18"/>
          <w:lang w:val="en-GB"/>
          <w:rPrChange w:id="769" w:author="ms699852" w:date="2017-10-17T21:51:00Z">
            <w:rPr>
              <w:rFonts w:ascii="Arial" w:hAnsi="Arial" w:cs="Arial"/>
              <w:sz w:val="18"/>
              <w:szCs w:val="18"/>
              <w:highlight w:val="yellow"/>
              <w:lang w:val="en-GB"/>
            </w:rPr>
          </w:rPrChange>
        </w:rPr>
        <w:t>[</w:t>
      </w:r>
      <w:r w:rsidR="00630769" w:rsidRPr="00452BDE">
        <w:rPr>
          <w:rFonts w:ascii="Arial" w:hAnsi="Arial" w:cs="Arial"/>
          <w:sz w:val="18"/>
          <w:szCs w:val="18"/>
          <w:highlight w:val="lightGray"/>
          <w:lang w:val="en-GB"/>
          <w:rPrChange w:id="770" w:author="ms699852" w:date="2017-10-19T13:22:00Z">
            <w:rPr>
              <w:rFonts w:ascii="Arial" w:hAnsi="Arial" w:cs="Arial"/>
              <w:sz w:val="18"/>
              <w:szCs w:val="18"/>
              <w:highlight w:val="yellow"/>
              <w:lang w:val="en-GB"/>
            </w:rPr>
          </w:rPrChange>
        </w:rPr>
        <w:t>Novakova2017</w:t>
      </w:r>
      <w:del w:id="771" w:author="ms699852" w:date="2017-10-17T21:51:00Z">
        <w:r w:rsidR="00630769" w:rsidRPr="001071CE" w:rsidDel="001071CE">
          <w:rPr>
            <w:rFonts w:ascii="Arial" w:hAnsi="Arial" w:cs="Arial"/>
            <w:sz w:val="18"/>
            <w:szCs w:val="18"/>
            <w:lang w:val="en-GB"/>
            <w:rPrChange w:id="772" w:author="ms699852" w:date="2017-10-17T21:51:00Z">
              <w:rPr>
                <w:rFonts w:ascii="Arial" w:hAnsi="Arial" w:cs="Arial"/>
                <w:sz w:val="18"/>
                <w:szCs w:val="18"/>
                <w:highlight w:val="yellow"/>
                <w:lang w:val="en-GB"/>
              </w:rPr>
            </w:rPrChange>
          </w:rPr>
          <w:delText>,Cawood2017</w:delText>
        </w:r>
      </w:del>
      <w:r w:rsidR="00630769" w:rsidRPr="001071CE">
        <w:rPr>
          <w:rFonts w:ascii="Arial" w:hAnsi="Arial" w:cs="Arial"/>
          <w:sz w:val="18"/>
          <w:szCs w:val="18"/>
          <w:lang w:val="en-GB"/>
          <w:rPrChange w:id="773" w:author="ms699852" w:date="2017-10-17T21:51:00Z">
            <w:rPr>
              <w:rFonts w:ascii="Arial" w:hAnsi="Arial" w:cs="Arial"/>
              <w:sz w:val="18"/>
              <w:szCs w:val="18"/>
              <w:highlight w:val="yellow"/>
              <w:lang w:val="en-GB"/>
            </w:rPr>
          </w:rPrChange>
        </w:rPr>
        <w:t>]</w:t>
      </w:r>
      <w:r w:rsidR="00630769" w:rsidRPr="001071CE">
        <w:rPr>
          <w:rFonts w:ascii="Arial" w:hAnsi="Arial" w:cs="Arial"/>
          <w:sz w:val="18"/>
          <w:szCs w:val="18"/>
          <w:lang w:val="en-GB"/>
        </w:rPr>
        <w:t xml:space="preserve"> and</w:t>
      </w:r>
      <w:r w:rsidR="00630769">
        <w:rPr>
          <w:rFonts w:ascii="Arial" w:hAnsi="Arial" w:cs="Arial"/>
          <w:sz w:val="18"/>
          <w:szCs w:val="18"/>
          <w:lang w:val="en-GB"/>
        </w:rPr>
        <w:t xml:space="preserve"> especially for 3D Image-to-Geometry registration, the sensor accuracy</w:t>
      </w:r>
      <w:r w:rsidR="005A0836">
        <w:rPr>
          <w:rFonts w:ascii="Arial" w:hAnsi="Arial" w:cs="Arial"/>
          <w:sz w:val="18"/>
          <w:szCs w:val="18"/>
          <w:lang w:val="en-GB"/>
        </w:rPr>
        <w:t xml:space="preserve"> currently</w:t>
      </w:r>
      <w:r w:rsidR="00630769">
        <w:rPr>
          <w:rFonts w:ascii="Arial" w:hAnsi="Arial" w:cs="Arial"/>
          <w:sz w:val="18"/>
          <w:szCs w:val="18"/>
          <w:lang w:val="en-GB"/>
        </w:rPr>
        <w:t xml:space="preserve"> needs to be assessed on a per-case basis (see [</w:t>
      </w:r>
      <w:r w:rsidR="00630769" w:rsidRPr="00F170F3">
        <w:rPr>
          <w:rFonts w:ascii="Arial" w:hAnsi="Arial" w:cs="Arial"/>
          <w:sz w:val="18"/>
          <w:szCs w:val="18"/>
          <w:highlight w:val="cyan"/>
          <w:lang w:val="en-GB"/>
          <w:rPrChange w:id="774" w:author="ms699852" w:date="2017-10-19T13:00:00Z">
            <w:rPr>
              <w:rFonts w:ascii="Arial" w:hAnsi="Arial" w:cs="Arial"/>
              <w:sz w:val="18"/>
              <w:szCs w:val="18"/>
              <w:lang w:val="en-GB"/>
            </w:rPr>
          </w:rPrChange>
        </w:rPr>
        <w:t>Kehl</w:t>
      </w:r>
      <w:del w:id="775" w:author="ms699852" w:date="2017-10-19T13:23:00Z">
        <w:r w:rsidR="00630769" w:rsidRPr="00F170F3" w:rsidDel="00452BDE">
          <w:rPr>
            <w:rFonts w:ascii="Arial" w:hAnsi="Arial" w:cs="Arial"/>
            <w:sz w:val="18"/>
            <w:szCs w:val="18"/>
            <w:highlight w:val="cyan"/>
            <w:lang w:val="en-GB"/>
            <w:rPrChange w:id="776" w:author="ms699852" w:date="2017-10-19T13:00:00Z">
              <w:rPr>
                <w:rFonts w:ascii="Arial" w:hAnsi="Arial" w:cs="Arial"/>
                <w:sz w:val="18"/>
                <w:szCs w:val="18"/>
                <w:lang w:val="en-GB"/>
              </w:rPr>
            </w:rPrChange>
          </w:rPr>
          <w:delText xml:space="preserve"> et al </w:delText>
        </w:r>
      </w:del>
      <w:r w:rsidR="00630769" w:rsidRPr="00F170F3">
        <w:rPr>
          <w:rFonts w:ascii="Arial" w:hAnsi="Arial" w:cs="Arial"/>
          <w:sz w:val="18"/>
          <w:szCs w:val="18"/>
          <w:highlight w:val="cyan"/>
          <w:lang w:val="en-GB"/>
          <w:rPrChange w:id="777" w:author="ms699852" w:date="2017-10-19T13:00:00Z">
            <w:rPr>
              <w:rFonts w:ascii="Arial" w:hAnsi="Arial" w:cs="Arial"/>
              <w:sz w:val="18"/>
              <w:szCs w:val="18"/>
              <w:lang w:val="en-GB"/>
            </w:rPr>
          </w:rPrChange>
        </w:rPr>
        <w:t>2016</w:t>
      </w:r>
      <w:ins w:id="778" w:author="ms699852" w:date="2017-10-19T13:23:00Z">
        <w:r w:rsidR="00452BDE" w:rsidRPr="00452BDE">
          <w:rPr>
            <w:rFonts w:ascii="Arial" w:hAnsi="Arial" w:cs="Arial"/>
            <w:sz w:val="18"/>
            <w:szCs w:val="18"/>
            <w:highlight w:val="cyan"/>
            <w:lang w:val="en-GB"/>
            <w:rPrChange w:id="779" w:author="ms699852" w:date="2017-10-19T13:23:00Z">
              <w:rPr>
                <w:rFonts w:ascii="Arial" w:hAnsi="Arial" w:cs="Arial"/>
                <w:sz w:val="18"/>
                <w:szCs w:val="18"/>
                <w:lang w:val="en-GB"/>
              </w:rPr>
            </w:rPrChange>
          </w:rPr>
          <w:t>?</w:t>
        </w:r>
      </w:ins>
      <w:r w:rsidR="00630769">
        <w:rPr>
          <w:rFonts w:ascii="Arial" w:hAnsi="Arial" w:cs="Arial"/>
          <w:sz w:val="18"/>
          <w:szCs w:val="18"/>
          <w:lang w:val="en-GB"/>
        </w:rPr>
        <w:t>]).</w:t>
      </w:r>
      <w:r w:rsidR="0005414B">
        <w:rPr>
          <w:rFonts w:ascii="Arial" w:hAnsi="Arial" w:cs="Arial"/>
          <w:sz w:val="18"/>
          <w:szCs w:val="18"/>
          <w:lang w:val="en-GB"/>
        </w:rPr>
        <w:t xml:space="preserve"> The GPS accuracy can be improved in urban areas via terrestrial network connection [</w:t>
      </w:r>
      <w:r w:rsidR="00DB0B24" w:rsidRPr="00BA27F9">
        <w:rPr>
          <w:rFonts w:ascii="Arial" w:hAnsi="Arial" w:cs="Arial"/>
          <w:sz w:val="18"/>
          <w:szCs w:val="18"/>
          <w:highlight w:val="lightGray"/>
          <w:lang w:val="en-GB"/>
          <w:rPrChange w:id="780" w:author="ms699852" w:date="2017-10-19T13:24:00Z">
            <w:rPr>
              <w:rFonts w:ascii="Arial" w:hAnsi="Arial" w:cs="Arial"/>
              <w:sz w:val="18"/>
              <w:szCs w:val="18"/>
              <w:lang w:val="en-GB"/>
            </w:rPr>
          </w:rPrChange>
        </w:rPr>
        <w:t>Wang2012</w:t>
      </w:r>
      <w:r w:rsidR="0005414B">
        <w:rPr>
          <w:rFonts w:ascii="Arial" w:hAnsi="Arial" w:cs="Arial"/>
          <w:sz w:val="18"/>
          <w:szCs w:val="18"/>
          <w:lang w:val="en-GB"/>
        </w:rPr>
        <w:t xml:space="preserve">], which demands </w:t>
      </w:r>
      <w:proofErr w:type="spellStart"/>
      <w:r w:rsidR="0005414B">
        <w:rPr>
          <w:rFonts w:ascii="Arial" w:hAnsi="Arial" w:cs="Arial"/>
          <w:sz w:val="18"/>
          <w:szCs w:val="18"/>
          <w:lang w:val="en-GB"/>
        </w:rPr>
        <w:t>WiFi</w:t>
      </w:r>
      <w:proofErr w:type="spellEnd"/>
      <w:r w:rsidR="0005414B">
        <w:rPr>
          <w:rFonts w:ascii="Arial" w:hAnsi="Arial" w:cs="Arial"/>
          <w:sz w:val="18"/>
          <w:szCs w:val="18"/>
          <w:lang w:val="en-GB"/>
        </w:rPr>
        <w:t xml:space="preserve"> access. When dealing with </w:t>
      </w:r>
      <w:r w:rsidR="005A0836">
        <w:rPr>
          <w:rFonts w:ascii="Arial" w:hAnsi="Arial" w:cs="Arial"/>
          <w:sz w:val="18"/>
          <w:szCs w:val="18"/>
          <w:lang w:val="en-GB"/>
        </w:rPr>
        <w:t xml:space="preserve">raw </w:t>
      </w:r>
      <w:r w:rsidR="0005414B">
        <w:rPr>
          <w:rFonts w:ascii="Arial" w:hAnsi="Arial" w:cs="Arial"/>
          <w:sz w:val="18"/>
          <w:szCs w:val="18"/>
          <w:lang w:val="en-GB"/>
        </w:rPr>
        <w:t xml:space="preserve">GPS data, the </w:t>
      </w:r>
      <w:r w:rsidR="00630769">
        <w:rPr>
          <w:rFonts w:ascii="Arial" w:hAnsi="Arial" w:cs="Arial"/>
          <w:sz w:val="18"/>
          <w:szCs w:val="18"/>
          <w:lang w:val="en-GB"/>
        </w:rPr>
        <w:t>location</w:t>
      </w:r>
      <w:r w:rsidR="0005414B">
        <w:rPr>
          <w:rFonts w:ascii="Arial" w:hAnsi="Arial" w:cs="Arial"/>
          <w:sz w:val="18"/>
          <w:szCs w:val="18"/>
          <w:lang w:val="en-GB"/>
        </w:rPr>
        <w:t xml:space="preserve"> accuracy drops significantly. Lateral errors of up to 8 metres and vertical errors of tens of metres are realistic outdoor GPS limits (see </w:t>
      </w:r>
      <w:r w:rsidR="0005414B" w:rsidRPr="00F170F3">
        <w:rPr>
          <w:rFonts w:ascii="Arial" w:hAnsi="Arial" w:cs="Arial"/>
          <w:sz w:val="18"/>
          <w:szCs w:val="18"/>
          <w:highlight w:val="cyan"/>
          <w:lang w:val="en-GB"/>
          <w:rPrChange w:id="781" w:author="ms699852" w:date="2017-10-19T13:00:00Z">
            <w:rPr>
              <w:rFonts w:ascii="Arial" w:hAnsi="Arial" w:cs="Arial"/>
              <w:sz w:val="18"/>
              <w:szCs w:val="18"/>
              <w:lang w:val="en-GB"/>
            </w:rPr>
          </w:rPrChange>
        </w:rPr>
        <w:t>Kehl</w:t>
      </w:r>
      <w:del w:id="782" w:author="ms699852" w:date="2017-10-19T13:23:00Z">
        <w:r w:rsidR="0005414B" w:rsidRPr="00F170F3" w:rsidDel="00BA27F9">
          <w:rPr>
            <w:rFonts w:ascii="Arial" w:hAnsi="Arial" w:cs="Arial"/>
            <w:sz w:val="18"/>
            <w:szCs w:val="18"/>
            <w:highlight w:val="cyan"/>
            <w:lang w:val="en-GB"/>
            <w:rPrChange w:id="783" w:author="ms699852" w:date="2017-10-19T13:00:00Z">
              <w:rPr>
                <w:rFonts w:ascii="Arial" w:hAnsi="Arial" w:cs="Arial"/>
                <w:sz w:val="18"/>
                <w:szCs w:val="18"/>
                <w:lang w:val="en-GB"/>
              </w:rPr>
            </w:rPrChange>
          </w:rPr>
          <w:delText xml:space="preserve"> et al. </w:delText>
        </w:r>
      </w:del>
      <w:proofErr w:type="gramStart"/>
      <w:r w:rsidR="0005414B" w:rsidRPr="00F170F3">
        <w:rPr>
          <w:rFonts w:ascii="Arial" w:hAnsi="Arial" w:cs="Arial"/>
          <w:sz w:val="18"/>
          <w:szCs w:val="18"/>
          <w:highlight w:val="cyan"/>
          <w:lang w:val="en-GB"/>
          <w:rPrChange w:id="784" w:author="ms699852" w:date="2017-10-19T13:00:00Z">
            <w:rPr>
              <w:rFonts w:ascii="Arial" w:hAnsi="Arial" w:cs="Arial"/>
              <w:sz w:val="18"/>
              <w:szCs w:val="18"/>
              <w:lang w:val="en-GB"/>
            </w:rPr>
          </w:rPrChange>
        </w:rPr>
        <w:t>2016</w:t>
      </w:r>
      <w:ins w:id="785" w:author="ms699852" w:date="2017-10-19T13:23:00Z">
        <w:r w:rsidR="00792254">
          <w:rPr>
            <w:rFonts w:ascii="Arial" w:hAnsi="Arial" w:cs="Arial"/>
            <w:sz w:val="18"/>
            <w:szCs w:val="18"/>
            <w:highlight w:val="cyan"/>
            <w:lang w:val="en-GB"/>
          </w:rPr>
          <w:t>?,</w:t>
        </w:r>
      </w:ins>
      <w:proofErr w:type="gramEnd"/>
      <w:ins w:id="786" w:author="ms699852" w:date="2017-10-19T13:57:00Z">
        <w:r w:rsidR="00792254">
          <w:rPr>
            <w:rFonts w:ascii="Arial" w:hAnsi="Arial" w:cs="Arial"/>
            <w:sz w:val="18"/>
            <w:szCs w:val="18"/>
            <w:highlight w:val="cyan"/>
            <w:lang w:val="en-GB"/>
          </w:rPr>
          <w:t xml:space="preserve"> </w:t>
        </w:r>
      </w:ins>
      <w:del w:id="787" w:author="ms699852" w:date="2017-10-19T13:23:00Z">
        <w:r w:rsidR="0005414B" w:rsidRPr="00F170F3" w:rsidDel="00BA27F9">
          <w:rPr>
            <w:rFonts w:ascii="Arial" w:hAnsi="Arial" w:cs="Arial"/>
            <w:sz w:val="18"/>
            <w:szCs w:val="18"/>
            <w:highlight w:val="cyan"/>
            <w:lang w:val="en-GB"/>
            <w:rPrChange w:id="788" w:author="ms699852" w:date="2017-10-19T13:00:00Z">
              <w:rPr>
                <w:rFonts w:ascii="Arial" w:hAnsi="Arial" w:cs="Arial"/>
                <w:sz w:val="18"/>
                <w:szCs w:val="18"/>
                <w:lang w:val="en-GB"/>
              </w:rPr>
            </w:rPrChange>
          </w:rPr>
          <w:delText xml:space="preserve"> </w:delText>
        </w:r>
      </w:del>
      <w:del w:id="789" w:author="ms699852" w:date="2017-10-19T13:57:00Z">
        <w:r w:rsidR="0005414B" w:rsidRPr="00F170F3" w:rsidDel="00792254">
          <w:rPr>
            <w:rFonts w:ascii="Arial" w:hAnsi="Arial" w:cs="Arial"/>
            <w:sz w:val="18"/>
            <w:szCs w:val="18"/>
            <w:highlight w:val="cyan"/>
            <w:lang w:val="en-GB"/>
            <w:rPrChange w:id="790" w:author="ms699852" w:date="2017-10-19T13:00:00Z">
              <w:rPr>
                <w:rFonts w:ascii="Arial" w:hAnsi="Arial" w:cs="Arial"/>
                <w:sz w:val="18"/>
                <w:szCs w:val="18"/>
                <w:lang w:val="en-GB"/>
              </w:rPr>
            </w:rPrChange>
          </w:rPr>
          <w:delText xml:space="preserve">and </w:delText>
        </w:r>
      </w:del>
      <w:r w:rsidR="0005414B" w:rsidRPr="00BA27F9">
        <w:rPr>
          <w:rFonts w:ascii="Arial" w:hAnsi="Arial" w:cs="Arial"/>
          <w:sz w:val="18"/>
          <w:szCs w:val="18"/>
          <w:highlight w:val="lightGray"/>
          <w:lang w:val="en-GB"/>
          <w:rPrChange w:id="791" w:author="ms699852" w:date="2017-10-19T13:28:00Z">
            <w:rPr>
              <w:rFonts w:ascii="Arial" w:hAnsi="Arial" w:cs="Arial"/>
              <w:sz w:val="18"/>
              <w:szCs w:val="18"/>
              <w:lang w:val="en-GB"/>
            </w:rPr>
          </w:rPrChange>
        </w:rPr>
        <w:t>Kehl</w:t>
      </w:r>
      <w:del w:id="792" w:author="ms699852" w:date="2017-10-19T13:28:00Z">
        <w:r w:rsidR="0005414B" w:rsidRPr="00BA27F9" w:rsidDel="00BA27F9">
          <w:rPr>
            <w:rFonts w:ascii="Arial" w:hAnsi="Arial" w:cs="Arial"/>
            <w:sz w:val="18"/>
            <w:szCs w:val="18"/>
            <w:highlight w:val="lightGray"/>
            <w:lang w:val="en-GB"/>
            <w:rPrChange w:id="793" w:author="ms699852" w:date="2017-10-19T13:28:00Z">
              <w:rPr>
                <w:rFonts w:ascii="Arial" w:hAnsi="Arial" w:cs="Arial"/>
                <w:sz w:val="18"/>
                <w:szCs w:val="18"/>
                <w:lang w:val="en-GB"/>
              </w:rPr>
            </w:rPrChange>
          </w:rPr>
          <w:delText xml:space="preserve"> et al. </w:delText>
        </w:r>
      </w:del>
      <w:r w:rsidR="0005414B" w:rsidRPr="00BA27F9">
        <w:rPr>
          <w:rFonts w:ascii="Arial" w:hAnsi="Arial" w:cs="Arial"/>
          <w:sz w:val="18"/>
          <w:szCs w:val="18"/>
          <w:highlight w:val="lightGray"/>
          <w:lang w:val="en-GB"/>
          <w:rPrChange w:id="794" w:author="ms699852" w:date="2017-10-19T13:28:00Z">
            <w:rPr>
              <w:rFonts w:ascii="Arial" w:hAnsi="Arial" w:cs="Arial"/>
              <w:sz w:val="18"/>
              <w:szCs w:val="18"/>
              <w:lang w:val="en-GB"/>
            </w:rPr>
          </w:rPrChange>
        </w:rPr>
        <w:t>2017c</w:t>
      </w:r>
      <w:commentRangeStart w:id="795"/>
      <w:del w:id="796" w:author="ms699852" w:date="2017-10-16T14:10:00Z">
        <w:r w:rsidR="0005414B" w:rsidDel="005B5CED">
          <w:rPr>
            <w:rFonts w:ascii="Arial" w:hAnsi="Arial" w:cs="Arial"/>
            <w:sz w:val="18"/>
            <w:szCs w:val="18"/>
            <w:lang w:val="en-GB"/>
          </w:rPr>
          <w:delText>,</w:delText>
        </w:r>
      </w:del>
      <w:del w:id="797" w:author="ms699852" w:date="2017-10-16T14:11:00Z">
        <w:r w:rsidR="0005414B" w:rsidDel="00252690">
          <w:rPr>
            <w:rFonts w:ascii="Arial" w:hAnsi="Arial" w:cs="Arial"/>
            <w:sz w:val="18"/>
            <w:szCs w:val="18"/>
            <w:lang w:val="en-GB"/>
          </w:rPr>
          <w:delText xml:space="preserve"> </w:delText>
        </w:r>
        <w:r w:rsidR="0005414B" w:rsidRPr="00C35850" w:rsidDel="00252690">
          <w:rPr>
            <w:rFonts w:ascii="Arial" w:hAnsi="Arial" w:cs="Arial"/>
            <w:sz w:val="18"/>
            <w:szCs w:val="18"/>
            <w:highlight w:val="magenta"/>
            <w:lang w:val="en-GB"/>
          </w:rPr>
          <w:delText>[MELANIE PAPER</w:delText>
        </w:r>
        <w:r w:rsidR="00295F10" w:rsidDel="00252690">
          <w:rPr>
            <w:rFonts w:ascii="Arial" w:hAnsi="Arial" w:cs="Arial"/>
            <w:sz w:val="18"/>
            <w:szCs w:val="18"/>
            <w:highlight w:val="magenta"/>
            <w:lang w:val="en-GB"/>
          </w:rPr>
          <w:delText xml:space="preserve"> ?</w:delText>
        </w:r>
        <w:r w:rsidR="0005414B" w:rsidRPr="00C35850" w:rsidDel="00252690">
          <w:rPr>
            <w:rFonts w:ascii="Arial" w:hAnsi="Arial" w:cs="Arial"/>
            <w:sz w:val="18"/>
            <w:szCs w:val="18"/>
            <w:highlight w:val="magenta"/>
            <w:lang w:val="en-GB"/>
          </w:rPr>
          <w:delText>]</w:delText>
        </w:r>
      </w:del>
      <w:commentRangeEnd w:id="795"/>
      <w:r w:rsidR="00252690">
        <w:rPr>
          <w:rStyle w:val="Kommentarzeichen"/>
        </w:rPr>
        <w:commentReference w:id="795"/>
      </w:r>
      <w:r w:rsidR="0005414B">
        <w:rPr>
          <w:rFonts w:ascii="Arial" w:hAnsi="Arial" w:cs="Arial"/>
          <w:sz w:val="18"/>
          <w:szCs w:val="18"/>
          <w:lang w:val="en-GB"/>
        </w:rPr>
        <w:t xml:space="preserve">). </w:t>
      </w:r>
    </w:p>
    <w:p w14:paraId="1E6192A6" w14:textId="77777777" w:rsidR="007F3966" w:rsidDel="001071CE" w:rsidRDefault="007F3966" w:rsidP="00061162">
      <w:pPr>
        <w:widowControl w:val="0"/>
        <w:tabs>
          <w:tab w:val="left" w:pos="142"/>
        </w:tabs>
        <w:jc w:val="both"/>
        <w:rPr>
          <w:del w:id="798" w:author="ms699852" w:date="2017-10-17T21:49:00Z"/>
          <w:rFonts w:ascii="Arial" w:hAnsi="Arial" w:cs="Arial"/>
          <w:sz w:val="18"/>
          <w:szCs w:val="18"/>
          <w:lang w:val="en-GB"/>
        </w:rPr>
      </w:pPr>
    </w:p>
    <w:tbl>
      <w:tblPr>
        <w:tblW w:w="6715" w:type="dxa"/>
        <w:tblLayout w:type="fixed"/>
        <w:tblCellMar>
          <w:left w:w="0" w:type="dxa"/>
          <w:right w:w="0" w:type="dxa"/>
        </w:tblCellMar>
        <w:tblLook w:val="04A0" w:firstRow="1" w:lastRow="0" w:firstColumn="1" w:lastColumn="0" w:noHBand="0" w:noVBand="1"/>
        <w:tblPrChange w:id="799" w:author="ms699852" w:date="2017-10-17T18:36:00Z">
          <w:tblPr>
            <w:tblW w:w="6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PrChange>
      </w:tblPr>
      <w:tblGrid>
        <w:gridCol w:w="3351"/>
        <w:gridCol w:w="3364"/>
        <w:tblGridChange w:id="800">
          <w:tblGrid>
            <w:gridCol w:w="3351"/>
            <w:gridCol w:w="3364"/>
          </w:tblGrid>
        </w:tblGridChange>
      </w:tblGrid>
      <w:tr w:rsidR="00400165" w:rsidRPr="00FE4599" w:rsidDel="001071CE" w14:paraId="343CBE6A" w14:textId="77777777" w:rsidTr="00B974D8">
        <w:trPr>
          <w:del w:id="801" w:author="ms699852" w:date="2017-10-17T21:49:00Z"/>
        </w:trPr>
        <w:tc>
          <w:tcPr>
            <w:tcW w:w="3351" w:type="dxa"/>
            <w:tcPrChange w:id="802" w:author="ms699852" w:date="2017-10-17T18:36:00Z">
              <w:tcPr>
                <w:tcW w:w="3351" w:type="dxa"/>
              </w:tcPr>
            </w:tcPrChange>
          </w:tcPr>
          <w:p w14:paraId="2043AE91" w14:textId="30E2F3ED" w:rsidR="00400165" w:rsidRPr="00FF6D10" w:rsidDel="001071CE" w:rsidRDefault="00FE4599" w:rsidP="00FF6D10">
            <w:pPr>
              <w:widowControl w:val="0"/>
              <w:tabs>
                <w:tab w:val="left" w:pos="142"/>
              </w:tabs>
              <w:jc w:val="both"/>
              <w:rPr>
                <w:del w:id="803" w:author="ms699852" w:date="2017-10-17T21:49:00Z"/>
                <w:rFonts w:ascii="Arial" w:hAnsi="Arial" w:cs="Arial"/>
                <w:sz w:val="18"/>
                <w:szCs w:val="18"/>
                <w:lang w:val="en-GB"/>
              </w:rPr>
            </w:pPr>
            <w:ins w:id="804" w:author="Greenich Viper" w:date="2017-09-22T10:58:00Z">
              <w:del w:id="805" w:author="ms699852" w:date="2017-10-17T21:49:00Z">
                <w:r>
                  <w:rPr>
                    <w:rFonts w:ascii="Arial" w:hAnsi="Arial" w:cs="Arial"/>
                    <w:noProof/>
                    <w:sz w:val="18"/>
                    <w:szCs w:val="18"/>
                    <w:lang w:val="en-GB"/>
                  </w:rPr>
                  <w:drawing>
                    <wp:inline distT="0" distB="0" distL="0" distR="0" wp14:anchorId="1418D597" wp14:editId="65DED6CA">
                      <wp:extent cx="2117725" cy="1473835"/>
                      <wp:effectExtent l="0" t="0" r="0" b="0"/>
                      <wp:docPr id="6" name="Bild 6" descr="headingS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ingShi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7725" cy="1473835"/>
                              </a:xfrm>
                              <a:prstGeom prst="rect">
                                <a:avLst/>
                              </a:prstGeom>
                              <a:noFill/>
                              <a:ln>
                                <a:noFill/>
                              </a:ln>
                            </pic:spPr>
                          </pic:pic>
                        </a:graphicData>
                      </a:graphic>
                    </wp:inline>
                  </w:drawing>
                </w:r>
              </w:del>
            </w:ins>
          </w:p>
        </w:tc>
        <w:tc>
          <w:tcPr>
            <w:tcW w:w="3364" w:type="dxa"/>
            <w:tcPrChange w:id="806" w:author="ms699852" w:date="2017-10-17T18:36:00Z">
              <w:tcPr>
                <w:tcW w:w="3364" w:type="dxa"/>
              </w:tcPr>
            </w:tcPrChange>
          </w:tcPr>
          <w:p w14:paraId="5F8CB65C" w14:textId="2AE15BE8" w:rsidR="00400165" w:rsidRPr="00FF6D10" w:rsidDel="001071CE" w:rsidRDefault="00FE4599">
            <w:pPr>
              <w:widowControl w:val="0"/>
              <w:tabs>
                <w:tab w:val="left" w:pos="142"/>
              </w:tabs>
              <w:jc w:val="right"/>
              <w:rPr>
                <w:del w:id="807" w:author="ms699852" w:date="2017-10-17T21:49:00Z"/>
                <w:rFonts w:ascii="Arial" w:hAnsi="Arial" w:cs="Arial"/>
                <w:sz w:val="18"/>
                <w:szCs w:val="18"/>
                <w:lang w:val="en-GB"/>
              </w:rPr>
              <w:pPrChange w:id="808" w:author="ms699852" w:date="2017-10-17T18:37:00Z">
                <w:pPr>
                  <w:widowControl w:val="0"/>
                  <w:tabs>
                    <w:tab w:val="left" w:pos="142"/>
                  </w:tabs>
                  <w:jc w:val="both"/>
                </w:pPr>
              </w:pPrChange>
            </w:pPr>
            <w:ins w:id="809" w:author="Greenich Viper" w:date="2017-09-22T10:59:00Z">
              <w:del w:id="810" w:author="ms699852" w:date="2017-10-17T21:49:00Z">
                <w:r>
                  <w:rPr>
                    <w:rFonts w:ascii="Arial" w:hAnsi="Arial" w:cs="Arial"/>
                    <w:noProof/>
                    <w:sz w:val="18"/>
                    <w:szCs w:val="18"/>
                    <w:lang w:val="en-GB"/>
                  </w:rPr>
                  <w:drawing>
                    <wp:inline distT="0" distB="0" distL="0" distR="0" wp14:anchorId="17C6C3B8" wp14:editId="651D2A01">
                      <wp:extent cx="2095500" cy="1481455"/>
                      <wp:effectExtent l="0" t="0" r="0" b="0"/>
                      <wp:docPr id="7" name="Bild 7" descr="heading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ding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1481455"/>
                              </a:xfrm>
                              <a:prstGeom prst="rect">
                                <a:avLst/>
                              </a:prstGeom>
                              <a:noFill/>
                              <a:ln>
                                <a:noFill/>
                              </a:ln>
                            </pic:spPr>
                          </pic:pic>
                        </a:graphicData>
                      </a:graphic>
                    </wp:inline>
                  </w:drawing>
                </w:r>
              </w:del>
            </w:ins>
          </w:p>
        </w:tc>
      </w:tr>
    </w:tbl>
    <w:p w14:paraId="1961BDEE" w14:textId="77777777" w:rsidR="00D83156" w:rsidRPr="00295F10" w:rsidDel="001071CE" w:rsidRDefault="00D83156">
      <w:pPr>
        <w:widowControl w:val="0"/>
        <w:spacing w:before="120"/>
        <w:rPr>
          <w:del w:id="811" w:author="ms699852" w:date="2017-10-17T21:49:00Z"/>
          <w:rFonts w:ascii="Arial" w:hAnsi="Arial" w:cs="Arial"/>
          <w:lang w:val="en-US"/>
        </w:rPr>
        <w:pPrChange w:id="812" w:author="ms699852" w:date="2017-10-17T18:37:00Z">
          <w:pPr>
            <w:widowControl w:val="0"/>
          </w:pPr>
        </w:pPrChange>
      </w:pPr>
      <w:del w:id="813" w:author="ms699852" w:date="2017-10-17T21:49:00Z">
        <w:r w:rsidRPr="00C35850" w:rsidDel="001071CE">
          <w:rPr>
            <w:rFonts w:ascii="Arial" w:hAnsi="Arial" w:cs="Arial"/>
            <w:b/>
            <w:bCs/>
            <w:sz w:val="18"/>
            <w:szCs w:val="18"/>
            <w:lang w:val="en-US"/>
          </w:rPr>
          <w:delText xml:space="preserve">Fig. </w:delText>
        </w:r>
      </w:del>
      <w:del w:id="814" w:author="ms699852" w:date="2017-10-17T18:37:00Z">
        <w:r w:rsidRPr="00C35850" w:rsidDel="00B974D8">
          <w:rPr>
            <w:rFonts w:ascii="Arial" w:hAnsi="Arial" w:cs="Arial"/>
            <w:b/>
            <w:bCs/>
            <w:sz w:val="18"/>
            <w:szCs w:val="18"/>
            <w:lang w:val="en-US"/>
          </w:rPr>
          <w:delText>2</w:delText>
        </w:r>
      </w:del>
      <w:del w:id="815" w:author="ms699852" w:date="2017-10-17T21:49:00Z">
        <w:r w:rsidRPr="00C35850" w:rsidDel="001071CE">
          <w:rPr>
            <w:rFonts w:ascii="Arial" w:hAnsi="Arial" w:cs="Arial"/>
            <w:b/>
            <w:bCs/>
            <w:sz w:val="18"/>
            <w:szCs w:val="18"/>
            <w:lang w:val="en-US"/>
          </w:rPr>
          <w:delText>.</w:delText>
        </w:r>
        <w:r w:rsidRPr="00C35850" w:rsidDel="001071CE">
          <w:rPr>
            <w:rFonts w:ascii="Arial" w:hAnsi="Arial" w:cs="Arial"/>
            <w:sz w:val="18"/>
            <w:szCs w:val="18"/>
            <w:lang w:val="en-US"/>
          </w:rPr>
          <w:delText xml:space="preserve"> </w:delText>
        </w:r>
        <w:r w:rsidRPr="00852CB1" w:rsidDel="001071CE">
          <w:rPr>
            <w:rFonts w:ascii="Arial" w:hAnsi="Arial" w:cs="Arial"/>
            <w:sz w:val="18"/>
            <w:szCs w:val="18"/>
            <w:lang w:val="en-GB"/>
          </w:rPr>
          <w:delText>Side</w:delText>
        </w:r>
        <w:r w:rsidDel="001071CE">
          <w:rPr>
            <w:rFonts w:ascii="Arial" w:hAnsi="Arial" w:cs="Arial"/>
            <w:sz w:val="18"/>
            <w:szCs w:val="18"/>
            <w:lang w:val="en-GB"/>
          </w:rPr>
          <w:delText>-by-side comparison of geomagnetic heading readings from field compass and sensor-calibrated mobile device. The field compass is manufactured aluminium so to not disurb the measurements. The vast difference in mobile device accuracy stems from the iron bars below the wooden table (left), while remote places on bare rock provide satisfying results (right).</w:delText>
        </w:r>
      </w:del>
    </w:p>
    <w:p w14:paraId="55C009A2" w14:textId="77777777" w:rsidR="00400165" w:rsidRPr="00C35850" w:rsidRDefault="00400165" w:rsidP="00061162">
      <w:pPr>
        <w:widowControl w:val="0"/>
        <w:tabs>
          <w:tab w:val="left" w:pos="142"/>
        </w:tabs>
        <w:jc w:val="both"/>
        <w:rPr>
          <w:rFonts w:ascii="Arial" w:hAnsi="Arial" w:cs="Arial"/>
          <w:sz w:val="18"/>
          <w:szCs w:val="18"/>
          <w:lang w:val="en-US"/>
        </w:rPr>
      </w:pPr>
    </w:p>
    <w:p w14:paraId="433E7234" w14:textId="77777777" w:rsidR="00061162" w:rsidRDefault="00061162" w:rsidP="00061162">
      <w:pPr>
        <w:widowControl w:val="0"/>
        <w:tabs>
          <w:tab w:val="left" w:pos="142"/>
        </w:tabs>
        <w:jc w:val="both"/>
        <w:rPr>
          <w:rFonts w:ascii="Arial" w:hAnsi="Arial" w:cs="Arial"/>
          <w:sz w:val="18"/>
          <w:szCs w:val="18"/>
          <w:lang w:val="en-GB"/>
        </w:rPr>
      </w:pPr>
      <w:r>
        <w:rPr>
          <w:rFonts w:ascii="Arial" w:hAnsi="Arial" w:cs="Arial"/>
          <w:sz w:val="18"/>
          <w:szCs w:val="18"/>
          <w:lang w:val="en-GB"/>
        </w:rPr>
        <w:tab/>
      </w:r>
      <w:r w:rsidR="0005414B">
        <w:rPr>
          <w:rFonts w:ascii="Arial" w:hAnsi="Arial" w:cs="Arial"/>
          <w:sz w:val="18"/>
          <w:szCs w:val="18"/>
          <w:lang w:val="en-GB"/>
        </w:rPr>
        <w:t xml:space="preserve">Resolving the geo-positioning accuracy limitation in the future may be a result of </w:t>
      </w:r>
      <w:r w:rsidR="005A0836">
        <w:rPr>
          <w:rFonts w:ascii="Arial" w:hAnsi="Arial" w:cs="Arial"/>
          <w:sz w:val="18"/>
          <w:szCs w:val="18"/>
          <w:lang w:val="en-GB"/>
        </w:rPr>
        <w:t xml:space="preserve">two </w:t>
      </w:r>
      <w:r w:rsidR="005A3C26">
        <w:rPr>
          <w:rFonts w:ascii="Arial" w:hAnsi="Arial" w:cs="Arial"/>
          <w:sz w:val="18"/>
          <w:szCs w:val="18"/>
          <w:lang w:val="en-GB"/>
        </w:rPr>
        <w:t xml:space="preserve">major changes: (a) </w:t>
      </w:r>
      <w:r w:rsidR="0005414B">
        <w:rPr>
          <w:rFonts w:ascii="Arial" w:hAnsi="Arial" w:cs="Arial"/>
          <w:sz w:val="18"/>
          <w:szCs w:val="18"/>
          <w:lang w:val="en-GB"/>
        </w:rPr>
        <w:t>dropping d</w:t>
      </w:r>
      <w:r w:rsidR="005A3C26">
        <w:rPr>
          <w:rFonts w:ascii="Arial" w:hAnsi="Arial" w:cs="Arial"/>
          <w:sz w:val="18"/>
          <w:szCs w:val="18"/>
          <w:lang w:val="en-GB"/>
        </w:rPr>
        <w:t xml:space="preserve">ifferential </w:t>
      </w:r>
      <w:r w:rsidR="0005414B">
        <w:rPr>
          <w:rFonts w:ascii="Arial" w:hAnsi="Arial" w:cs="Arial"/>
          <w:sz w:val="18"/>
          <w:szCs w:val="18"/>
          <w:lang w:val="en-GB"/>
        </w:rPr>
        <w:t>GPS prices</w:t>
      </w:r>
      <w:r w:rsidR="005A3C26">
        <w:rPr>
          <w:rFonts w:ascii="Arial" w:hAnsi="Arial" w:cs="Arial"/>
          <w:sz w:val="18"/>
          <w:szCs w:val="18"/>
          <w:lang w:val="en-GB"/>
        </w:rPr>
        <w:t xml:space="preserve"> and (b)</w:t>
      </w:r>
      <w:r w:rsidR="0005414B">
        <w:rPr>
          <w:rFonts w:ascii="Arial" w:hAnsi="Arial" w:cs="Arial"/>
          <w:sz w:val="18"/>
          <w:szCs w:val="18"/>
          <w:lang w:val="en-GB"/>
        </w:rPr>
        <w:t xml:space="preserve"> the computationally more manageable integration of real-time kinematics (RTK) and temporal sensor filtering (</w:t>
      </w:r>
      <w:proofErr w:type="gramStart"/>
      <w:r w:rsidR="0005414B">
        <w:rPr>
          <w:rFonts w:ascii="Arial" w:hAnsi="Arial" w:cs="Arial"/>
          <w:sz w:val="18"/>
          <w:szCs w:val="18"/>
          <w:lang w:val="en-GB"/>
        </w:rPr>
        <w:t>similar to</w:t>
      </w:r>
      <w:proofErr w:type="gramEnd"/>
      <w:r w:rsidR="0005414B">
        <w:rPr>
          <w:rFonts w:ascii="Arial" w:hAnsi="Arial" w:cs="Arial"/>
          <w:sz w:val="18"/>
          <w:szCs w:val="18"/>
          <w:lang w:val="en-GB"/>
        </w:rPr>
        <w:t xml:space="preserve"> sensor fusion for IMU approaches [</w:t>
      </w:r>
      <w:r w:rsidR="00DB0B24" w:rsidRPr="00A361BE">
        <w:rPr>
          <w:rFonts w:ascii="Arial" w:hAnsi="Arial" w:cs="Arial"/>
          <w:sz w:val="18"/>
          <w:szCs w:val="18"/>
          <w:highlight w:val="lightGray"/>
          <w:lang w:val="en-GB"/>
          <w:rPrChange w:id="816" w:author="ms699852" w:date="2017-10-19T13:34:00Z">
            <w:rPr>
              <w:rFonts w:ascii="Arial" w:hAnsi="Arial" w:cs="Arial"/>
              <w:sz w:val="18"/>
              <w:szCs w:val="18"/>
              <w:lang w:val="en-GB"/>
            </w:rPr>
          </w:rPrChange>
        </w:rPr>
        <w:t>Ligorio2013</w:t>
      </w:r>
      <w:r w:rsidR="0005414B">
        <w:rPr>
          <w:rFonts w:ascii="Arial" w:hAnsi="Arial" w:cs="Arial"/>
          <w:sz w:val="18"/>
          <w:szCs w:val="18"/>
          <w:lang w:val="en-GB"/>
        </w:rPr>
        <w:t>])</w:t>
      </w:r>
      <w:r w:rsidR="005A3C26">
        <w:rPr>
          <w:rFonts w:ascii="Arial" w:hAnsi="Arial" w:cs="Arial"/>
          <w:sz w:val="18"/>
          <w:szCs w:val="18"/>
          <w:lang w:val="en-GB"/>
        </w:rPr>
        <w:t xml:space="preserve"> into the sensor software framework within Android. Currently, a comprehensible, user-driven re-positioning via DEMs resolves drastic sensor errors occurring outdoors</w:t>
      </w:r>
      <w:r w:rsidR="005A0836">
        <w:rPr>
          <w:rFonts w:ascii="Arial" w:hAnsi="Arial" w:cs="Arial"/>
          <w:sz w:val="18"/>
          <w:szCs w:val="18"/>
          <w:lang w:val="en-GB"/>
        </w:rPr>
        <w:t xml:space="preserve"> [</w:t>
      </w:r>
      <w:r w:rsidR="005A0836" w:rsidRPr="00BA27F9">
        <w:rPr>
          <w:rFonts w:ascii="Arial" w:hAnsi="Arial" w:cs="Arial"/>
          <w:sz w:val="18"/>
          <w:szCs w:val="18"/>
          <w:highlight w:val="lightGray"/>
          <w:lang w:val="en-GB"/>
          <w:rPrChange w:id="817" w:author="ms699852" w:date="2017-10-19T13:28:00Z">
            <w:rPr>
              <w:rFonts w:ascii="Arial" w:hAnsi="Arial" w:cs="Arial"/>
              <w:sz w:val="18"/>
              <w:szCs w:val="18"/>
              <w:lang w:val="en-GB"/>
            </w:rPr>
          </w:rPrChange>
        </w:rPr>
        <w:t>Kehl2017c</w:t>
      </w:r>
      <w:r w:rsidR="005A0836">
        <w:rPr>
          <w:rFonts w:ascii="Arial" w:hAnsi="Arial" w:cs="Arial"/>
          <w:sz w:val="18"/>
          <w:szCs w:val="18"/>
          <w:lang w:val="en-GB"/>
        </w:rPr>
        <w:t>]</w:t>
      </w:r>
      <w:r w:rsidR="005A3C26">
        <w:rPr>
          <w:rFonts w:ascii="Arial" w:hAnsi="Arial" w:cs="Arial"/>
          <w:sz w:val="18"/>
          <w:szCs w:val="18"/>
          <w:lang w:val="en-GB"/>
        </w:rPr>
        <w:t>. These can be obtained via open-data media, e.g. Digital Earth Explorer</w:t>
      </w:r>
      <w:r w:rsidR="005A3C26">
        <w:rPr>
          <w:rStyle w:val="Funotenzeichen"/>
          <w:rFonts w:ascii="Arial" w:hAnsi="Arial" w:cs="Arial"/>
          <w:sz w:val="18"/>
          <w:szCs w:val="18"/>
          <w:lang w:val="en-GB"/>
        </w:rPr>
        <w:footnoteReference w:id="1"/>
      </w:r>
      <w:r w:rsidR="005A3C26">
        <w:rPr>
          <w:rFonts w:ascii="Arial" w:hAnsi="Arial" w:cs="Arial"/>
          <w:sz w:val="18"/>
          <w:szCs w:val="18"/>
          <w:lang w:val="en-GB"/>
        </w:rPr>
        <w:t>.</w:t>
      </w:r>
      <w:r w:rsidR="00630769">
        <w:rPr>
          <w:rFonts w:ascii="Arial" w:hAnsi="Arial" w:cs="Arial"/>
          <w:sz w:val="18"/>
          <w:szCs w:val="18"/>
          <w:lang w:val="en-GB"/>
        </w:rPr>
        <w:t xml:space="preserve"> Globally improving the sensor accuracy is the focus of intense </w:t>
      </w:r>
      <w:r w:rsidR="00152282">
        <w:rPr>
          <w:rFonts w:ascii="Arial" w:hAnsi="Arial" w:cs="Arial"/>
          <w:sz w:val="18"/>
          <w:szCs w:val="18"/>
          <w:lang w:val="en-GB"/>
        </w:rPr>
        <w:t xml:space="preserve">investigations </w:t>
      </w:r>
      <w:proofErr w:type="gramStart"/>
      <w:r w:rsidR="00152282">
        <w:rPr>
          <w:rFonts w:ascii="Arial" w:hAnsi="Arial" w:cs="Arial"/>
          <w:sz w:val="18"/>
          <w:szCs w:val="18"/>
          <w:lang w:val="en-GB"/>
        </w:rPr>
        <w:t>at the moment</w:t>
      </w:r>
      <w:proofErr w:type="gramEnd"/>
      <w:r w:rsidR="00152282">
        <w:rPr>
          <w:rFonts w:ascii="Arial" w:hAnsi="Arial" w:cs="Arial"/>
          <w:sz w:val="18"/>
          <w:szCs w:val="18"/>
          <w:lang w:val="en-GB"/>
        </w:rPr>
        <w:t>.</w:t>
      </w:r>
    </w:p>
    <w:p w14:paraId="4DB01360" w14:textId="77777777" w:rsidR="00061162" w:rsidRDefault="00061162" w:rsidP="00376F1C">
      <w:pPr>
        <w:widowControl w:val="0"/>
        <w:tabs>
          <w:tab w:val="left" w:pos="142"/>
        </w:tabs>
        <w:jc w:val="both"/>
        <w:rPr>
          <w:rFonts w:ascii="Arial" w:hAnsi="Arial" w:cs="Arial"/>
          <w:lang w:val="en-GB"/>
        </w:rPr>
      </w:pPr>
    </w:p>
    <w:p w14:paraId="76E42596" w14:textId="77777777" w:rsidR="00061162" w:rsidRDefault="00061162" w:rsidP="00061162">
      <w:pPr>
        <w:widowControl w:val="0"/>
        <w:jc w:val="both"/>
        <w:rPr>
          <w:rFonts w:ascii="Arial" w:hAnsi="Arial" w:cs="Arial"/>
          <w:sz w:val="18"/>
          <w:szCs w:val="18"/>
          <w:lang w:val="en-US"/>
        </w:rPr>
      </w:pPr>
      <w:r>
        <w:rPr>
          <w:rFonts w:ascii="Arial" w:hAnsi="Arial" w:cs="Arial"/>
          <w:sz w:val="18"/>
          <w:szCs w:val="18"/>
          <w:lang w:val="en-US"/>
        </w:rPr>
        <w:t>3.</w:t>
      </w:r>
      <w:ins w:id="818" w:author="ms699852" w:date="2017-10-17T21:21:00Z">
        <w:r w:rsidR="00764418">
          <w:rPr>
            <w:rFonts w:ascii="Arial" w:hAnsi="Arial" w:cs="Arial"/>
            <w:sz w:val="18"/>
            <w:szCs w:val="18"/>
            <w:lang w:val="en-US"/>
          </w:rPr>
          <w:t>4</w:t>
        </w:r>
      </w:ins>
      <w:del w:id="819" w:author="ms699852" w:date="2017-10-17T21:21:00Z">
        <w:r w:rsidR="0050260A" w:rsidDel="00764418">
          <w:rPr>
            <w:rFonts w:ascii="Arial" w:hAnsi="Arial" w:cs="Arial"/>
            <w:sz w:val="18"/>
            <w:szCs w:val="18"/>
            <w:lang w:val="en-US"/>
          </w:rPr>
          <w:delText>3</w:delText>
        </w:r>
      </w:del>
      <w:r>
        <w:rPr>
          <w:rFonts w:ascii="Arial" w:hAnsi="Arial" w:cs="Arial"/>
          <w:sz w:val="18"/>
          <w:szCs w:val="18"/>
          <w:lang w:val="en-US"/>
        </w:rPr>
        <w:t xml:space="preserve"> </w:t>
      </w:r>
      <w:r w:rsidR="0050260A">
        <w:rPr>
          <w:rFonts w:ascii="Arial" w:hAnsi="Arial" w:cs="Arial"/>
          <w:sz w:val="18"/>
          <w:szCs w:val="18"/>
          <w:lang w:val="en-US"/>
        </w:rPr>
        <w:t>Image Mapping under Natural Illumination</w:t>
      </w:r>
    </w:p>
    <w:p w14:paraId="2982D1EC" w14:textId="77777777" w:rsidR="00061162" w:rsidRDefault="00061162" w:rsidP="00061162">
      <w:pPr>
        <w:widowControl w:val="0"/>
        <w:jc w:val="both"/>
        <w:rPr>
          <w:rFonts w:ascii="Arial" w:hAnsi="Arial" w:cs="Arial"/>
          <w:sz w:val="18"/>
          <w:szCs w:val="18"/>
          <w:lang w:val="en-US"/>
        </w:rPr>
      </w:pPr>
    </w:p>
    <w:p w14:paraId="1ABC09E7" w14:textId="1A3BF88B" w:rsidR="00061162" w:rsidRDefault="00152282" w:rsidP="00061162">
      <w:pPr>
        <w:widowControl w:val="0"/>
        <w:tabs>
          <w:tab w:val="left" w:pos="142"/>
        </w:tabs>
        <w:jc w:val="both"/>
        <w:rPr>
          <w:ins w:id="820" w:author="ms699852" w:date="2017-10-17T18:24:00Z"/>
          <w:rFonts w:ascii="Arial" w:hAnsi="Arial" w:cs="Arial"/>
          <w:sz w:val="18"/>
          <w:szCs w:val="18"/>
          <w:lang w:val="en-GB"/>
        </w:rPr>
      </w:pPr>
      <w:r>
        <w:rPr>
          <w:rFonts w:ascii="Arial" w:hAnsi="Arial" w:cs="Arial"/>
          <w:sz w:val="18"/>
          <w:szCs w:val="18"/>
          <w:lang w:val="en-GB"/>
        </w:rPr>
        <w:lastRenderedPageBreak/>
        <w:t xml:space="preserve">Feature-based registration relies on an unambiguous, robust point-to-point correlation via distinctive feature vectors. As such, it is affected by distortions and content appearance changes, referred to as geometric- and radiometric variance. </w:t>
      </w:r>
      <w:r w:rsidR="00D765D4">
        <w:rPr>
          <w:rFonts w:ascii="Arial" w:hAnsi="Arial" w:cs="Arial"/>
          <w:sz w:val="18"/>
          <w:szCs w:val="18"/>
          <w:lang w:val="en-GB"/>
        </w:rPr>
        <w:t>R</w:t>
      </w:r>
      <w:r>
        <w:rPr>
          <w:rFonts w:ascii="Arial" w:hAnsi="Arial" w:cs="Arial"/>
          <w:sz w:val="18"/>
          <w:szCs w:val="18"/>
          <w:lang w:val="en-GB"/>
        </w:rPr>
        <w:t>adiometric variance</w:t>
      </w:r>
      <w:r w:rsidR="00D765D4">
        <w:rPr>
          <w:rFonts w:ascii="Arial" w:hAnsi="Arial" w:cs="Arial"/>
          <w:sz w:val="18"/>
          <w:szCs w:val="18"/>
          <w:lang w:val="en-GB"/>
        </w:rPr>
        <w:t>, caused by</w:t>
      </w:r>
      <w:r>
        <w:rPr>
          <w:rFonts w:ascii="Arial" w:hAnsi="Arial" w:cs="Arial"/>
          <w:sz w:val="18"/>
          <w:szCs w:val="18"/>
          <w:lang w:val="en-GB"/>
        </w:rPr>
        <w:t xml:space="preserve"> environmental effects and natural illumination</w:t>
      </w:r>
      <w:r w:rsidR="00D765D4">
        <w:rPr>
          <w:rFonts w:ascii="Arial" w:hAnsi="Arial" w:cs="Arial"/>
          <w:sz w:val="18"/>
          <w:szCs w:val="18"/>
          <w:lang w:val="en-GB"/>
        </w:rPr>
        <w:t xml:space="preserve"> changes,</w:t>
      </w:r>
      <w:r>
        <w:rPr>
          <w:rFonts w:ascii="Arial" w:hAnsi="Arial" w:cs="Arial"/>
          <w:sz w:val="18"/>
          <w:szCs w:val="18"/>
          <w:lang w:val="en-GB"/>
        </w:rPr>
        <w:t xml:space="preserve"> still </w:t>
      </w:r>
      <w:r w:rsidR="00D765D4">
        <w:rPr>
          <w:rFonts w:ascii="Arial" w:hAnsi="Arial" w:cs="Arial"/>
          <w:sz w:val="18"/>
          <w:szCs w:val="18"/>
          <w:lang w:val="en-GB"/>
        </w:rPr>
        <w:t>are still problematic for feature correlation</w:t>
      </w:r>
      <w:r>
        <w:rPr>
          <w:rFonts w:ascii="Arial" w:hAnsi="Arial" w:cs="Arial"/>
          <w:sz w:val="18"/>
          <w:szCs w:val="18"/>
          <w:lang w:val="en-GB"/>
        </w:rPr>
        <w:t>. Recent studies have shown that some combinations of already-ava</w:t>
      </w:r>
      <w:r w:rsidR="00652D66">
        <w:rPr>
          <w:rFonts w:ascii="Arial" w:hAnsi="Arial" w:cs="Arial"/>
          <w:sz w:val="18"/>
          <w:szCs w:val="18"/>
          <w:lang w:val="en-GB"/>
        </w:rPr>
        <w:t>ilable techniques are</w:t>
      </w:r>
      <w:r>
        <w:rPr>
          <w:rFonts w:ascii="Arial" w:hAnsi="Arial" w:cs="Arial"/>
          <w:sz w:val="18"/>
          <w:szCs w:val="18"/>
          <w:lang w:val="en-GB"/>
        </w:rPr>
        <w:t xml:space="preserve"> robust against geometric- and radiometric distortion [</w:t>
      </w:r>
      <w:r w:rsidRPr="00F170F3">
        <w:rPr>
          <w:rFonts w:ascii="Arial" w:hAnsi="Arial" w:cs="Arial"/>
          <w:sz w:val="18"/>
          <w:szCs w:val="18"/>
          <w:highlight w:val="cyan"/>
          <w:lang w:val="en-GB"/>
          <w:rPrChange w:id="821" w:author="ms699852" w:date="2017-10-19T13:00:00Z">
            <w:rPr>
              <w:rFonts w:ascii="Arial" w:hAnsi="Arial" w:cs="Arial"/>
              <w:sz w:val="18"/>
              <w:szCs w:val="18"/>
              <w:lang w:val="en-GB"/>
            </w:rPr>
          </w:rPrChange>
        </w:rPr>
        <w:t>Kehl201</w:t>
      </w:r>
      <w:r w:rsidRPr="00BA27F9">
        <w:rPr>
          <w:rFonts w:ascii="Arial" w:hAnsi="Arial" w:cs="Arial"/>
          <w:sz w:val="18"/>
          <w:szCs w:val="18"/>
          <w:highlight w:val="cyan"/>
          <w:lang w:val="en-GB"/>
          <w:rPrChange w:id="822" w:author="ms699852" w:date="2017-10-19T13:28:00Z">
            <w:rPr>
              <w:rFonts w:ascii="Arial" w:hAnsi="Arial" w:cs="Arial"/>
              <w:sz w:val="18"/>
              <w:szCs w:val="18"/>
              <w:lang w:val="en-GB"/>
            </w:rPr>
          </w:rPrChange>
        </w:rPr>
        <w:t>7</w:t>
      </w:r>
      <w:ins w:id="823" w:author="ms699852" w:date="2017-10-19T13:28:00Z">
        <w:r w:rsidR="00BA27F9" w:rsidRPr="00BA27F9">
          <w:rPr>
            <w:rFonts w:ascii="Arial" w:hAnsi="Arial" w:cs="Arial"/>
            <w:sz w:val="18"/>
            <w:szCs w:val="18"/>
            <w:highlight w:val="cyan"/>
            <w:lang w:val="en-GB"/>
            <w:rPrChange w:id="824" w:author="ms699852" w:date="2017-10-19T13:28:00Z">
              <w:rPr>
                <w:rFonts w:ascii="Arial" w:hAnsi="Arial" w:cs="Arial"/>
                <w:sz w:val="18"/>
                <w:szCs w:val="18"/>
                <w:lang w:val="en-GB"/>
              </w:rPr>
            </w:rPrChange>
          </w:rPr>
          <w:t>?</w:t>
        </w:r>
      </w:ins>
      <w:r>
        <w:rPr>
          <w:rFonts w:ascii="Arial" w:hAnsi="Arial" w:cs="Arial"/>
          <w:sz w:val="18"/>
          <w:szCs w:val="18"/>
          <w:lang w:val="en-GB"/>
        </w:rPr>
        <w:t>]</w:t>
      </w:r>
      <w:ins w:id="825" w:author="ms699852" w:date="2017-10-19T13:46:00Z">
        <w:r w:rsidR="00902318">
          <w:rPr>
            <w:rFonts w:ascii="Arial" w:hAnsi="Arial" w:cs="Arial"/>
            <w:sz w:val="18"/>
            <w:szCs w:val="18"/>
            <w:lang w:val="en-GB"/>
          </w:rPr>
          <w:t xml:space="preserve"> as illustrated in </w:t>
        </w:r>
        <w:r w:rsidR="00902318" w:rsidRPr="00902318">
          <w:rPr>
            <w:rFonts w:ascii="Arial" w:hAnsi="Arial" w:cs="Arial"/>
            <w:sz w:val="18"/>
            <w:szCs w:val="18"/>
            <w:highlight w:val="darkGray"/>
            <w:lang w:val="en-GB"/>
            <w:rPrChange w:id="826" w:author="ms699852" w:date="2017-10-19T13:46:00Z">
              <w:rPr>
                <w:rFonts w:ascii="Arial" w:hAnsi="Arial" w:cs="Arial"/>
                <w:sz w:val="18"/>
                <w:szCs w:val="18"/>
                <w:lang w:val="en-GB"/>
              </w:rPr>
            </w:rPrChange>
          </w:rPr>
          <w:t>fig. 3</w:t>
        </w:r>
      </w:ins>
      <w:r>
        <w:rPr>
          <w:rFonts w:ascii="Arial" w:hAnsi="Arial" w:cs="Arial"/>
          <w:sz w:val="18"/>
          <w:szCs w:val="18"/>
          <w:lang w:val="en-GB"/>
        </w:rPr>
        <w:t xml:space="preserve">. Still, feature descriptors that account for the radiometric </w:t>
      </w:r>
      <w:r w:rsidR="00D765D4">
        <w:rPr>
          <w:rFonts w:ascii="Arial" w:hAnsi="Arial" w:cs="Arial"/>
          <w:sz w:val="18"/>
          <w:szCs w:val="18"/>
          <w:lang w:val="en-GB"/>
        </w:rPr>
        <w:t>variance</w:t>
      </w:r>
      <w:r>
        <w:rPr>
          <w:rFonts w:ascii="Arial" w:hAnsi="Arial" w:cs="Arial"/>
          <w:sz w:val="18"/>
          <w:szCs w:val="18"/>
          <w:lang w:val="en-GB"/>
        </w:rPr>
        <w:t xml:space="preserve"> are in high demand. A major contribution to this research</w:t>
      </w:r>
      <w:r w:rsidR="00652D66">
        <w:rPr>
          <w:rFonts w:ascii="Arial" w:hAnsi="Arial" w:cs="Arial"/>
          <w:sz w:val="18"/>
          <w:szCs w:val="18"/>
          <w:lang w:val="en-GB"/>
        </w:rPr>
        <w:t xml:space="preserve"> track</w:t>
      </w:r>
      <w:r>
        <w:rPr>
          <w:rFonts w:ascii="Arial" w:hAnsi="Arial" w:cs="Arial"/>
          <w:sz w:val="18"/>
          <w:szCs w:val="18"/>
          <w:lang w:val="en-GB"/>
        </w:rPr>
        <w:t xml:space="preserve"> </w:t>
      </w:r>
      <w:r w:rsidR="00D765D4">
        <w:rPr>
          <w:rFonts w:ascii="Arial" w:hAnsi="Arial" w:cs="Arial"/>
          <w:sz w:val="18"/>
          <w:szCs w:val="18"/>
          <w:lang w:val="en-GB"/>
        </w:rPr>
        <w:t>would be</w:t>
      </w:r>
      <w:r>
        <w:rPr>
          <w:rFonts w:ascii="Arial" w:hAnsi="Arial" w:cs="Arial"/>
          <w:sz w:val="18"/>
          <w:szCs w:val="18"/>
          <w:lang w:val="en-GB"/>
        </w:rPr>
        <w:t xml:space="preserve"> </w:t>
      </w:r>
      <w:r w:rsidR="00D765D4">
        <w:rPr>
          <w:rFonts w:ascii="Arial" w:hAnsi="Arial" w:cs="Arial"/>
          <w:sz w:val="18"/>
          <w:szCs w:val="18"/>
          <w:lang w:val="en-GB"/>
        </w:rPr>
        <w:t>the integration of</w:t>
      </w:r>
      <w:r>
        <w:rPr>
          <w:rFonts w:ascii="Arial" w:hAnsi="Arial" w:cs="Arial"/>
          <w:sz w:val="18"/>
          <w:szCs w:val="18"/>
          <w:lang w:val="en-GB"/>
        </w:rPr>
        <w:t xml:space="preserve"> local colour attributes to the feature space, as formerly </w:t>
      </w:r>
      <w:r w:rsidR="00652D66">
        <w:rPr>
          <w:rFonts w:ascii="Arial" w:hAnsi="Arial" w:cs="Arial"/>
          <w:sz w:val="18"/>
          <w:szCs w:val="18"/>
          <w:lang w:val="en-GB"/>
        </w:rPr>
        <w:t>used for</w:t>
      </w:r>
      <w:r>
        <w:rPr>
          <w:rFonts w:ascii="Arial" w:hAnsi="Arial" w:cs="Arial"/>
          <w:sz w:val="18"/>
          <w:szCs w:val="18"/>
          <w:lang w:val="en-GB"/>
        </w:rPr>
        <w:t xml:space="preserve"> image classification methods [</w:t>
      </w:r>
      <w:del w:id="827" w:author="ms699852" w:date="2017-10-17T21:50:00Z">
        <w:r w:rsidRPr="00BA27F9" w:rsidDel="001071CE">
          <w:rPr>
            <w:rFonts w:ascii="Arial" w:hAnsi="Arial" w:cs="Arial"/>
            <w:sz w:val="18"/>
            <w:szCs w:val="18"/>
            <w:highlight w:val="lightGray"/>
            <w:lang w:val="en-GB"/>
            <w:rPrChange w:id="828" w:author="ms699852" w:date="2017-10-19T13:29:00Z">
              <w:rPr>
                <w:rFonts w:ascii="Arial" w:hAnsi="Arial" w:cs="Arial"/>
                <w:sz w:val="18"/>
                <w:szCs w:val="18"/>
                <w:highlight w:val="yellow"/>
                <w:lang w:val="en-GB"/>
              </w:rPr>
            </w:rPrChange>
          </w:rPr>
          <w:delText>Khan201</w:delText>
        </w:r>
        <w:r w:rsidR="00DB0B24" w:rsidRPr="00BA27F9" w:rsidDel="001071CE">
          <w:rPr>
            <w:rFonts w:ascii="Arial" w:hAnsi="Arial" w:cs="Arial"/>
            <w:sz w:val="18"/>
            <w:szCs w:val="18"/>
            <w:highlight w:val="lightGray"/>
            <w:lang w:val="en-GB"/>
            <w:rPrChange w:id="829" w:author="ms699852" w:date="2017-10-19T13:29:00Z">
              <w:rPr>
                <w:rFonts w:ascii="Arial" w:hAnsi="Arial" w:cs="Arial"/>
                <w:sz w:val="18"/>
                <w:szCs w:val="18"/>
                <w:highlight w:val="yellow"/>
                <w:lang w:val="en-GB"/>
              </w:rPr>
            </w:rPrChange>
          </w:rPr>
          <w:delText>3</w:delText>
        </w:r>
      </w:del>
      <w:del w:id="830" w:author="ms699852" w:date="2017-10-17T21:51:00Z">
        <w:r w:rsidRPr="00BA27F9" w:rsidDel="001071CE">
          <w:rPr>
            <w:rFonts w:ascii="Arial" w:hAnsi="Arial" w:cs="Arial"/>
            <w:sz w:val="18"/>
            <w:szCs w:val="18"/>
            <w:highlight w:val="lightGray"/>
            <w:lang w:val="en-GB"/>
            <w:rPrChange w:id="831" w:author="ms699852" w:date="2017-10-19T13:29:00Z">
              <w:rPr>
                <w:rFonts w:ascii="Arial" w:hAnsi="Arial" w:cs="Arial"/>
                <w:sz w:val="18"/>
                <w:szCs w:val="18"/>
                <w:lang w:val="en-GB"/>
              </w:rPr>
            </w:rPrChange>
          </w:rPr>
          <w:delText>,</w:delText>
        </w:r>
        <w:r w:rsidR="00652D66" w:rsidRPr="00BA27F9" w:rsidDel="001071CE">
          <w:rPr>
            <w:rFonts w:ascii="Arial" w:hAnsi="Arial" w:cs="Arial"/>
            <w:sz w:val="18"/>
            <w:szCs w:val="18"/>
            <w:highlight w:val="lightGray"/>
            <w:lang w:val="en-GB"/>
            <w:rPrChange w:id="832" w:author="ms699852" w:date="2017-10-19T13:29:00Z">
              <w:rPr>
                <w:rFonts w:ascii="Arial" w:hAnsi="Arial" w:cs="Arial"/>
                <w:sz w:val="18"/>
                <w:szCs w:val="18"/>
                <w:lang w:val="en-GB"/>
              </w:rPr>
            </w:rPrChange>
          </w:rPr>
          <w:delText xml:space="preserve"> </w:delText>
        </w:r>
      </w:del>
      <w:r w:rsidRPr="00BA27F9">
        <w:rPr>
          <w:rFonts w:ascii="Arial" w:hAnsi="Arial" w:cs="Arial"/>
          <w:sz w:val="18"/>
          <w:szCs w:val="18"/>
          <w:highlight w:val="lightGray"/>
          <w:lang w:val="en-GB"/>
          <w:rPrChange w:id="833" w:author="ms699852" w:date="2017-10-19T13:29:00Z">
            <w:rPr>
              <w:rFonts w:ascii="Arial" w:hAnsi="Arial" w:cs="Arial"/>
              <w:sz w:val="18"/>
              <w:szCs w:val="18"/>
              <w:lang w:val="en-GB"/>
            </w:rPr>
          </w:rPrChange>
        </w:rPr>
        <w:t>VanWeijer20</w:t>
      </w:r>
      <w:r w:rsidR="00DB0B24" w:rsidRPr="00BA27F9">
        <w:rPr>
          <w:rFonts w:ascii="Arial" w:hAnsi="Arial" w:cs="Arial"/>
          <w:sz w:val="18"/>
          <w:szCs w:val="18"/>
          <w:highlight w:val="lightGray"/>
          <w:lang w:val="en-GB"/>
          <w:rPrChange w:id="834" w:author="ms699852" w:date="2017-10-19T13:29:00Z">
            <w:rPr>
              <w:rFonts w:ascii="Arial" w:hAnsi="Arial" w:cs="Arial"/>
              <w:sz w:val="18"/>
              <w:szCs w:val="18"/>
              <w:lang w:val="en-GB"/>
            </w:rPr>
          </w:rPrChange>
        </w:rPr>
        <w:t>06</w:t>
      </w:r>
      <w:r>
        <w:rPr>
          <w:rFonts w:ascii="Arial" w:hAnsi="Arial" w:cs="Arial"/>
          <w:sz w:val="18"/>
          <w:szCs w:val="18"/>
          <w:lang w:val="en-GB"/>
        </w:rPr>
        <w:t>].</w:t>
      </w:r>
    </w:p>
    <w:p w14:paraId="3AD49B1D" w14:textId="77777777" w:rsidR="00CE1FE0" w:rsidRDefault="00CE1FE0" w:rsidP="00061162">
      <w:pPr>
        <w:widowControl w:val="0"/>
        <w:tabs>
          <w:tab w:val="left" w:pos="142"/>
        </w:tabs>
        <w:jc w:val="both"/>
        <w:rPr>
          <w:ins w:id="835" w:author="ms699852" w:date="2017-10-17T18:26:00Z"/>
          <w:rFonts w:ascii="Arial" w:hAnsi="Arial" w:cs="Arial"/>
          <w:sz w:val="18"/>
          <w:szCs w:val="18"/>
          <w:lang w:val="en-GB"/>
        </w:rPr>
      </w:pPr>
    </w:p>
    <w:p w14:paraId="094F8A38" w14:textId="0672069E" w:rsidR="00D959B3" w:rsidRDefault="000E3376">
      <w:pPr>
        <w:widowControl w:val="0"/>
        <w:spacing w:before="120"/>
        <w:rPr>
          <w:ins w:id="836" w:author="ms699852" w:date="2017-10-18T09:11:00Z"/>
          <w:rFonts w:ascii="Arial" w:hAnsi="Arial" w:cs="Arial"/>
          <w:b/>
          <w:bCs/>
          <w:sz w:val="18"/>
          <w:szCs w:val="18"/>
          <w:lang w:val="en-US"/>
        </w:rPr>
        <w:pPrChange w:id="837" w:author="ms699852" w:date="2017-10-17T18:27:00Z">
          <w:pPr>
            <w:widowControl w:val="0"/>
          </w:pPr>
        </w:pPrChange>
      </w:pPr>
      <w:bookmarkStart w:id="838" w:name="_Hlk496028487"/>
      <w:ins w:id="839" w:author="ms699852" w:date="2017-10-19T14:20:00Z">
        <w:r>
          <w:rPr>
            <w:noProof/>
          </w:rPr>
          <mc:AlternateContent>
            <mc:Choice Requires="wps">
              <w:drawing>
                <wp:anchor distT="0" distB="0" distL="114300" distR="114300" simplePos="0" relativeHeight="251659264" behindDoc="0" locked="0" layoutInCell="1" allowOverlap="1" wp14:anchorId="5F749205" wp14:editId="29CD8689">
                  <wp:simplePos x="0" y="0"/>
                  <wp:positionH relativeFrom="column">
                    <wp:posOffset>533943</wp:posOffset>
                  </wp:positionH>
                  <wp:positionV relativeFrom="paragraph">
                    <wp:posOffset>830848</wp:posOffset>
                  </wp:positionV>
                  <wp:extent cx="1137812" cy="628726"/>
                  <wp:effectExtent l="0" t="0" r="24765" b="19050"/>
                  <wp:wrapNone/>
                  <wp:docPr id="18" name="Rechteck 18"/>
                  <wp:cNvGraphicFramePr/>
                  <a:graphic xmlns:a="http://schemas.openxmlformats.org/drawingml/2006/main">
                    <a:graphicData uri="http://schemas.microsoft.com/office/word/2010/wordprocessingShape">
                      <wps:wsp>
                        <wps:cNvSpPr/>
                        <wps:spPr>
                          <a:xfrm>
                            <a:off x="0" y="0"/>
                            <a:ext cx="1137812" cy="628726"/>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12CB7" id="Rechteck 18" o:spid="_x0000_s1026" style="position:absolute;margin-left:42.05pt;margin-top:65.4pt;width:89.6pt;height: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" filled="f" strokecolor="red" strokeweight=".25pt"/>
              </w:pict>
            </mc:Fallback>
          </mc:AlternateContent>
        </w:r>
      </w:ins>
      <w:ins w:id="840" w:author="ms699852" w:date="2017-10-17T21:55:00Z">
        <w:r w:rsidR="00FE4599">
          <w:rPr>
            <w:noProof/>
          </w:rPr>
          <mc:AlternateContent>
            <mc:Choice Requires="wps">
              <w:drawing>
                <wp:anchor distT="45720" distB="45720" distL="114300" distR="114300" simplePos="0" relativeHeight="4" behindDoc="0" locked="0" layoutInCell="1" allowOverlap="1" wp14:anchorId="3F4F36B8" wp14:editId="1567BED6">
                  <wp:simplePos x="0" y="0"/>
                  <wp:positionH relativeFrom="column">
                    <wp:posOffset>23495</wp:posOffset>
                  </wp:positionH>
                  <wp:positionV relativeFrom="paragraph">
                    <wp:posOffset>191135</wp:posOffset>
                  </wp:positionV>
                  <wp:extent cx="433070" cy="133350"/>
                  <wp:effectExtent l="11430" t="12700" r="12700" b="6350"/>
                  <wp:wrapNone/>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3335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9F86A0B" w14:textId="77777777" w:rsidR="000E3376" w:rsidRPr="001071CE" w:rsidRDefault="000E3376">
                              <w:pPr>
                                <w:rPr>
                                  <w:rFonts w:ascii="Arial" w:hAnsi="Arial" w:cs="Arial"/>
                                  <w:sz w:val="16"/>
                                  <w:rPrChange w:id="841" w:author="ms699852" w:date="2017-10-17T21:56:00Z">
                                    <w:rPr/>
                                  </w:rPrChange>
                                </w:rPr>
                              </w:pPr>
                              <w:ins w:id="842" w:author="ms699852" w:date="2017-10-18T09:08:00Z">
                                <w:r>
                                  <w:rPr>
                                    <w:rFonts w:ascii="Arial" w:hAnsi="Arial" w:cs="Arial"/>
                                    <w:sz w:val="16"/>
                                  </w:rPr>
                                  <w:t xml:space="preserve">a) </w:t>
                                </w:r>
                              </w:ins>
                              <w:ins w:id="843" w:author="ms699852" w:date="2017-10-17T21:56:00Z">
                                <w:r w:rsidRPr="001071CE">
                                  <w:rPr>
                                    <w:rFonts w:ascii="Arial" w:hAnsi="Arial" w:cs="Arial"/>
                                    <w:sz w:val="16"/>
                                    <w:rPrChange w:id="844" w:author="ms699852" w:date="2017-10-17T21:56:00Z">
                                      <w:rPr/>
                                    </w:rPrChange>
                                  </w:rPr>
                                  <w:t>MCER</w:t>
                                </w:r>
                              </w:ins>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F4F36B8" id="_x0000_t202" coordsize="21600,21600" o:spt="202" path="m,l,21600r21600,l21600,xe">
                  <v:stroke joinstyle="miter"/>
                  <v:path gradientshapeok="t" o:connecttype="rect"/>
                </v:shapetype>
                <v:shape id="Textfeld 2" o:spid="_x0000_s1026" type="#_x0000_t202" style="position:absolute;margin-left:1.85pt;margin-top:15.05pt;width:34.1pt;height:10.5pt;z-index: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" filled="f">
                  <v:stroke opacity="0"/>
                  <v:textbox inset="0,0,0,0">
                    <w:txbxContent>
                      <w:p w14:paraId="49F86A0B" w14:textId="77777777" w:rsidR="000E3376" w:rsidRPr="001071CE" w:rsidRDefault="000E3376">
                        <w:pPr>
                          <w:rPr>
                            <w:rFonts w:ascii="Arial" w:hAnsi="Arial" w:cs="Arial"/>
                            <w:sz w:val="16"/>
                            <w:rPrChange w:id="845" w:author="ms699852" w:date="2017-10-17T21:56:00Z">
                              <w:rPr/>
                            </w:rPrChange>
                          </w:rPr>
                        </w:pPr>
                        <w:ins w:id="846" w:author="ms699852" w:date="2017-10-18T09:08:00Z">
                          <w:r>
                            <w:rPr>
                              <w:rFonts w:ascii="Arial" w:hAnsi="Arial" w:cs="Arial"/>
                              <w:sz w:val="16"/>
                            </w:rPr>
                            <w:t xml:space="preserve">a) </w:t>
                          </w:r>
                        </w:ins>
                        <w:ins w:id="847" w:author="ms699852" w:date="2017-10-17T21:56:00Z">
                          <w:r w:rsidRPr="001071CE">
                            <w:rPr>
                              <w:rFonts w:ascii="Arial" w:hAnsi="Arial" w:cs="Arial"/>
                              <w:sz w:val="16"/>
                              <w:rPrChange w:id="848" w:author="ms699852" w:date="2017-10-17T21:56:00Z">
                                <w:rPr/>
                              </w:rPrChange>
                            </w:rPr>
                            <w:t>MCER</w:t>
                          </w:r>
                        </w:ins>
                      </w:p>
                    </w:txbxContent>
                  </v:textbox>
                </v:shape>
              </w:pict>
            </mc:Fallback>
          </mc:AlternateContent>
        </w:r>
      </w:ins>
      <w:r w:rsidR="00FE4599">
        <w:rPr>
          <w:rFonts w:ascii="Arial" w:hAnsi="Arial" w:cs="Arial"/>
          <w:b/>
          <w:bCs/>
          <w:noProof/>
          <w:sz w:val="18"/>
          <w:szCs w:val="18"/>
          <w:lang w:val="en-US"/>
        </w:rPr>
        <w:drawing>
          <wp:inline distT="0" distB="0" distL="0" distR="0" wp14:anchorId="75045530" wp14:editId="38338861">
            <wp:extent cx="4246245" cy="1537140"/>
            <wp:effectExtent l="0" t="0" r="1905" b="635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tretch>
                      <a:fillRect/>
                    </a:stretch>
                  </pic:blipFill>
                  <pic:spPr bwMode="auto">
                    <a:xfrm>
                      <a:off x="0" y="0"/>
                      <a:ext cx="4246245" cy="1537140"/>
                    </a:xfrm>
                    <a:prstGeom prst="rect">
                      <a:avLst/>
                    </a:prstGeom>
                    <a:noFill/>
                    <a:ln>
                      <a:noFill/>
                    </a:ln>
                  </pic:spPr>
                </pic:pic>
              </a:graphicData>
            </a:graphic>
          </wp:inline>
        </w:drawing>
      </w:r>
    </w:p>
    <w:p w14:paraId="4B764249" w14:textId="485F992E" w:rsidR="005F5A39" w:rsidRPr="00D959B3" w:rsidDel="00D959B3" w:rsidRDefault="00B926B9">
      <w:pPr>
        <w:widowControl w:val="0"/>
        <w:spacing w:before="120"/>
        <w:rPr>
          <w:del w:id="849" w:author="ms699852" w:date="2017-10-18T09:13:00Z"/>
          <w:rFonts w:ascii="Arial" w:hAnsi="Arial" w:cs="Arial"/>
          <w:b/>
          <w:bCs/>
          <w:sz w:val="18"/>
          <w:szCs w:val="18"/>
          <w:lang w:val="en-US"/>
          <w:rPrChange w:id="850" w:author="ms699852" w:date="2017-10-18T09:13:00Z">
            <w:rPr>
              <w:del w:id="851" w:author="ms699852" w:date="2017-10-18T09:13:00Z"/>
              <w:rFonts w:ascii="Arial" w:hAnsi="Arial" w:cs="Arial"/>
              <w:sz w:val="18"/>
              <w:szCs w:val="18"/>
              <w:lang w:val="en-GB"/>
            </w:rPr>
          </w:rPrChange>
        </w:rPr>
        <w:pPrChange w:id="852" w:author="ms699852" w:date="2017-10-18T09:13:00Z">
          <w:pPr>
            <w:widowControl w:val="0"/>
            <w:tabs>
              <w:tab w:val="left" w:pos="142"/>
            </w:tabs>
            <w:jc w:val="both"/>
          </w:pPr>
        </w:pPrChange>
      </w:pPr>
      <w:ins w:id="853" w:author="ms699852" w:date="2017-10-19T14:21:00Z">
        <w:r>
          <w:rPr>
            <w:rFonts w:ascii="Arial" w:hAnsi="Arial" w:cs="Arial"/>
            <w:noProof/>
            <w:sz w:val="18"/>
            <w:szCs w:val="18"/>
            <w:lang w:val="en-GB"/>
          </w:rPr>
          <mc:AlternateContent>
            <mc:Choice Requires="wps">
              <w:drawing>
                <wp:anchor distT="0" distB="0" distL="114300" distR="114300" simplePos="0" relativeHeight="251660288" behindDoc="0" locked="0" layoutInCell="1" allowOverlap="1" wp14:anchorId="16844BE9" wp14:editId="4EE34B8D">
                  <wp:simplePos x="0" y="0"/>
                  <wp:positionH relativeFrom="column">
                    <wp:posOffset>668338</wp:posOffset>
                  </wp:positionH>
                  <wp:positionV relativeFrom="paragraph">
                    <wp:posOffset>759460</wp:posOffset>
                  </wp:positionV>
                  <wp:extent cx="425767" cy="280035"/>
                  <wp:effectExtent l="0" t="0" r="12700" b="24765"/>
                  <wp:wrapNone/>
                  <wp:docPr id="19" name="Rechteck 19"/>
                  <wp:cNvGraphicFramePr/>
                  <a:graphic xmlns:a="http://schemas.openxmlformats.org/drawingml/2006/main">
                    <a:graphicData uri="http://schemas.microsoft.com/office/word/2010/wordprocessingShape">
                      <wps:wsp>
                        <wps:cNvSpPr/>
                        <wps:spPr>
                          <a:xfrm>
                            <a:off x="0" y="0"/>
                            <a:ext cx="425767" cy="280035"/>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0CF2E" id="Rechteck 19" o:spid="_x0000_s1026" style="position:absolute;margin-left:52.65pt;margin-top:59.8pt;width:33.5pt;height:2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" filled="f" strokecolor="red" strokeweight=".25pt"/>
              </w:pict>
            </mc:Fallback>
          </mc:AlternateContent>
        </w:r>
      </w:ins>
      <w:ins w:id="854" w:author="ms699852" w:date="2017-10-17T22:09:00Z">
        <w:r w:rsidR="00FE4599">
          <w:rPr>
            <w:rFonts w:ascii="Arial" w:hAnsi="Arial" w:cs="Arial"/>
            <w:noProof/>
            <w:sz w:val="18"/>
            <w:szCs w:val="18"/>
            <w:lang w:val="en-GB"/>
          </w:rPr>
          <mc:AlternateContent>
            <mc:Choice Requires="wps">
              <w:drawing>
                <wp:anchor distT="45720" distB="45720" distL="114300" distR="114300" simplePos="0" relativeHeight="5" behindDoc="0" locked="0" layoutInCell="1" allowOverlap="1" wp14:anchorId="424512F1" wp14:editId="50D810BF">
                  <wp:simplePos x="0" y="0"/>
                  <wp:positionH relativeFrom="column">
                    <wp:posOffset>13970</wp:posOffset>
                  </wp:positionH>
                  <wp:positionV relativeFrom="paragraph">
                    <wp:posOffset>159385</wp:posOffset>
                  </wp:positionV>
                  <wp:extent cx="458470" cy="184150"/>
                  <wp:effectExtent l="11430" t="9525" r="635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70" cy="18415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27F9F3" w14:textId="77777777" w:rsidR="000E3376" w:rsidRPr="001071CE" w:rsidRDefault="000E3376" w:rsidP="00D557D4">
                              <w:pPr>
                                <w:rPr>
                                  <w:rFonts w:ascii="Arial" w:hAnsi="Arial" w:cs="Arial"/>
                                  <w:sz w:val="16"/>
                                  <w:rPrChange w:id="855" w:author="ms699852" w:date="2017-10-17T21:56:00Z">
                                    <w:rPr/>
                                  </w:rPrChange>
                                </w:rPr>
                              </w:pPr>
                              <w:ins w:id="856" w:author="ms699852" w:date="2017-10-18T09:08:00Z">
                                <w:r>
                                  <w:rPr>
                                    <w:rFonts w:ascii="Arial" w:hAnsi="Arial" w:cs="Arial"/>
                                    <w:sz w:val="16"/>
                                  </w:rPr>
                                  <w:t xml:space="preserve">b) </w:t>
                                </w:r>
                              </w:ins>
                              <w:ins w:id="857" w:author="ms699852" w:date="2017-10-17T22:10:00Z">
                                <w:r>
                                  <w:rPr>
                                    <w:rFonts w:ascii="Arial" w:hAnsi="Arial" w:cs="Arial"/>
                                    <w:sz w:val="16"/>
                                  </w:rPr>
                                  <w:t>SIFT</w:t>
                                </w:r>
                              </w:ins>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4512F1" id="Text Box 5" o:spid="_x0000_s1027" type="#_x0000_t202" style="position:absolute;margin-left:1.1pt;margin-top:12.55pt;width:36.1pt;height:14.5pt;z-index: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" filled="f">
                  <v:stroke opacity="0"/>
                  <v:textbox inset="0,0,0,0">
                    <w:txbxContent>
                      <w:p w14:paraId="2727F9F3" w14:textId="77777777" w:rsidR="000E3376" w:rsidRPr="001071CE" w:rsidRDefault="000E3376" w:rsidP="00D557D4">
                        <w:pPr>
                          <w:rPr>
                            <w:rFonts w:ascii="Arial" w:hAnsi="Arial" w:cs="Arial"/>
                            <w:sz w:val="16"/>
                            <w:rPrChange w:id="858" w:author="ms699852" w:date="2017-10-17T21:56:00Z">
                              <w:rPr/>
                            </w:rPrChange>
                          </w:rPr>
                        </w:pPr>
                        <w:ins w:id="859" w:author="ms699852" w:date="2017-10-18T09:08:00Z">
                          <w:r>
                            <w:rPr>
                              <w:rFonts w:ascii="Arial" w:hAnsi="Arial" w:cs="Arial"/>
                              <w:sz w:val="16"/>
                            </w:rPr>
                            <w:t xml:space="preserve">b) </w:t>
                          </w:r>
                        </w:ins>
                        <w:ins w:id="860" w:author="ms699852" w:date="2017-10-17T22:10:00Z">
                          <w:r>
                            <w:rPr>
                              <w:rFonts w:ascii="Arial" w:hAnsi="Arial" w:cs="Arial"/>
                              <w:sz w:val="16"/>
                            </w:rPr>
                            <w:t>SIFT</w:t>
                          </w:r>
                        </w:ins>
                      </w:p>
                    </w:txbxContent>
                  </v:textbox>
                </v:shape>
              </w:pict>
            </mc:Fallback>
          </mc:AlternateContent>
        </w:r>
      </w:ins>
      <w:r w:rsidR="00FE4599">
        <w:rPr>
          <w:rFonts w:ascii="Arial" w:hAnsi="Arial" w:cs="Arial"/>
          <w:b/>
          <w:bCs/>
          <w:noProof/>
          <w:sz w:val="18"/>
          <w:szCs w:val="18"/>
          <w:lang w:val="en-US"/>
        </w:rPr>
        <w:drawing>
          <wp:inline distT="0" distB="0" distL="0" distR="0" wp14:anchorId="324BCB13" wp14:editId="390D807D">
            <wp:extent cx="4246245" cy="1537140"/>
            <wp:effectExtent l="0" t="0" r="1905" b="635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tretch>
                      <a:fillRect/>
                    </a:stretch>
                  </pic:blipFill>
                  <pic:spPr bwMode="auto">
                    <a:xfrm>
                      <a:off x="0" y="0"/>
                      <a:ext cx="4246245" cy="1537140"/>
                    </a:xfrm>
                    <a:prstGeom prst="rect">
                      <a:avLst/>
                    </a:prstGeom>
                    <a:noFill/>
                    <a:ln>
                      <a:noFill/>
                    </a:ln>
                  </pic:spPr>
                </pic:pic>
              </a:graphicData>
            </a:graphic>
          </wp:inline>
        </w:drawing>
      </w:r>
      <w:bookmarkEnd w:id="838"/>
    </w:p>
    <w:p w14:paraId="12D9D05A" w14:textId="0BD303DA" w:rsidR="00CE1FE0" w:rsidRPr="000D289A" w:rsidRDefault="001071CE">
      <w:pPr>
        <w:widowControl w:val="0"/>
        <w:rPr>
          <w:ins w:id="861" w:author="ms699852" w:date="2017-10-17T18:32:00Z"/>
          <w:rFonts w:ascii="Arial" w:hAnsi="Arial" w:cs="Arial"/>
          <w:lang w:val="en-US"/>
        </w:rPr>
        <w:pPrChange w:id="862" w:author="ms699852" w:date="2017-10-18T09:14:00Z">
          <w:pPr>
            <w:widowControl w:val="0"/>
            <w:spacing w:before="120"/>
          </w:pPr>
        </w:pPrChange>
      </w:pPr>
      <w:ins w:id="863" w:author="ms699852" w:date="2017-10-17T21:49:00Z">
        <w:r>
          <w:rPr>
            <w:rFonts w:ascii="Arial" w:hAnsi="Arial" w:cs="Arial"/>
            <w:b/>
            <w:bCs/>
            <w:sz w:val="18"/>
            <w:szCs w:val="18"/>
            <w:lang w:val="en-US"/>
          </w:rPr>
          <w:t xml:space="preserve">Fig. </w:t>
        </w:r>
      </w:ins>
      <w:ins w:id="864" w:author="ms699852" w:date="2017-10-19T13:45:00Z">
        <w:r w:rsidR="00902318">
          <w:rPr>
            <w:rFonts w:ascii="Arial" w:hAnsi="Arial" w:cs="Arial"/>
            <w:b/>
            <w:bCs/>
            <w:sz w:val="18"/>
            <w:szCs w:val="18"/>
            <w:lang w:val="en-US"/>
          </w:rPr>
          <w:t>3</w:t>
        </w:r>
      </w:ins>
      <w:ins w:id="865" w:author="ms699852" w:date="2017-10-17T21:49:00Z">
        <w:r w:rsidRPr="000D289A">
          <w:rPr>
            <w:rFonts w:ascii="Arial" w:hAnsi="Arial" w:cs="Arial"/>
            <w:b/>
            <w:sz w:val="18"/>
            <w:szCs w:val="18"/>
            <w:lang w:val="en-GB"/>
          </w:rPr>
          <w:t>.</w:t>
        </w:r>
        <w:r>
          <w:rPr>
            <w:rFonts w:ascii="Arial" w:hAnsi="Arial" w:cs="Arial"/>
            <w:b/>
            <w:sz w:val="18"/>
            <w:szCs w:val="18"/>
            <w:lang w:val="en-GB"/>
          </w:rPr>
          <w:t xml:space="preserve"> </w:t>
        </w:r>
        <w:r>
          <w:rPr>
            <w:rFonts w:ascii="Arial" w:hAnsi="Arial" w:cs="Arial"/>
            <w:sz w:val="18"/>
            <w:szCs w:val="18"/>
            <w:lang w:val="en-GB"/>
          </w:rPr>
          <w:t xml:space="preserve">Feature detection </w:t>
        </w:r>
        <w:r w:rsidR="00D959B3">
          <w:rPr>
            <w:rFonts w:ascii="Arial" w:hAnsi="Arial" w:cs="Arial"/>
            <w:sz w:val="18"/>
            <w:szCs w:val="18"/>
            <w:lang w:val="en-GB"/>
          </w:rPr>
          <w:t>using</w:t>
        </w:r>
        <w:r>
          <w:rPr>
            <w:rFonts w:ascii="Arial" w:hAnsi="Arial" w:cs="Arial"/>
            <w:sz w:val="18"/>
            <w:szCs w:val="18"/>
            <w:lang w:val="en-GB"/>
          </w:rPr>
          <w:t xml:space="preserve"> </w:t>
        </w:r>
      </w:ins>
      <w:ins w:id="866" w:author="ms699852" w:date="2017-10-18T09:08:00Z">
        <w:r w:rsidR="00D959B3">
          <w:rPr>
            <w:rFonts w:ascii="Arial" w:hAnsi="Arial" w:cs="Arial"/>
            <w:sz w:val="18"/>
            <w:szCs w:val="18"/>
            <w:lang w:val="en-GB"/>
          </w:rPr>
          <w:t xml:space="preserve">a) </w:t>
        </w:r>
      </w:ins>
      <w:ins w:id="867" w:author="ms699852" w:date="2017-10-17T21:49:00Z">
        <w:r>
          <w:rPr>
            <w:rFonts w:ascii="Arial" w:hAnsi="Arial" w:cs="Arial"/>
            <w:sz w:val="18"/>
            <w:szCs w:val="18"/>
            <w:lang w:val="en-GB"/>
          </w:rPr>
          <w:t>MSCR</w:t>
        </w:r>
      </w:ins>
      <w:ins w:id="868" w:author="ms699852" w:date="2017-10-18T09:07:00Z">
        <w:r w:rsidR="00A361BE">
          <w:rPr>
            <w:rFonts w:ascii="Arial" w:hAnsi="Arial" w:cs="Arial"/>
            <w:sz w:val="18"/>
            <w:szCs w:val="18"/>
            <w:lang w:val="en-GB"/>
          </w:rPr>
          <w:t xml:space="preserve"> (</w:t>
        </w:r>
      </w:ins>
      <w:ins w:id="869" w:author="ms699852" w:date="2017-10-17T21:49:00Z">
        <w:r w:rsidR="00A361BE">
          <w:rPr>
            <w:rFonts w:ascii="Arial" w:hAnsi="Arial" w:cs="Arial"/>
            <w:sz w:val="18"/>
            <w:szCs w:val="18"/>
            <w:lang w:val="en-GB"/>
          </w:rPr>
          <w:t>inlier</w:t>
        </w:r>
        <w:r>
          <w:rPr>
            <w:rFonts w:ascii="Arial" w:hAnsi="Arial" w:cs="Arial"/>
            <w:sz w:val="18"/>
            <w:szCs w:val="18"/>
            <w:lang w:val="en-GB"/>
          </w:rPr>
          <w:t xml:space="preserve">: 11, </w:t>
        </w:r>
      </w:ins>
      <w:ins w:id="870" w:author="ms699852" w:date="2017-10-19T13:40:00Z">
        <w:r w:rsidR="00A361BE">
          <w:rPr>
            <w:rFonts w:ascii="Arial" w:hAnsi="Arial" w:cs="Arial"/>
            <w:sz w:val="18"/>
            <w:szCs w:val="18"/>
            <w:lang w:val="en-GB"/>
          </w:rPr>
          <w:t xml:space="preserve">wide-centred </w:t>
        </w:r>
      </w:ins>
      <w:ins w:id="871" w:author="ms699852" w:date="2017-10-17T21:49:00Z">
        <w:r w:rsidR="00D959B3">
          <w:rPr>
            <w:rFonts w:ascii="Arial" w:hAnsi="Arial" w:cs="Arial"/>
            <w:sz w:val="18"/>
            <w:szCs w:val="18"/>
            <w:lang w:val="en-GB"/>
          </w:rPr>
          <w:t>distribution</w:t>
        </w:r>
      </w:ins>
      <w:ins w:id="872" w:author="ms699852" w:date="2017-10-19T13:40:00Z">
        <w:r w:rsidR="00A361BE">
          <w:rPr>
            <w:rFonts w:ascii="Arial" w:hAnsi="Arial" w:cs="Arial"/>
            <w:sz w:val="18"/>
            <w:szCs w:val="18"/>
            <w:lang w:val="en-GB"/>
          </w:rPr>
          <w:t xml:space="preserve">), b) </w:t>
        </w:r>
      </w:ins>
      <w:ins w:id="873" w:author="ms699852" w:date="2017-10-17T18:34:00Z">
        <w:r w:rsidR="00CE1FE0">
          <w:rPr>
            <w:rFonts w:ascii="Arial" w:hAnsi="Arial" w:cs="Arial"/>
            <w:sz w:val="18"/>
            <w:szCs w:val="18"/>
            <w:lang w:val="en-GB"/>
          </w:rPr>
          <w:t>SIFT</w:t>
        </w:r>
      </w:ins>
      <w:ins w:id="874" w:author="ms699852" w:date="2017-10-17T18:32:00Z">
        <w:r w:rsidR="00A361BE">
          <w:rPr>
            <w:rFonts w:ascii="Arial" w:hAnsi="Arial" w:cs="Arial"/>
            <w:sz w:val="18"/>
            <w:szCs w:val="18"/>
            <w:lang w:val="en-GB"/>
          </w:rPr>
          <w:t xml:space="preserve"> (inlier</w:t>
        </w:r>
        <w:r w:rsidR="00CE1FE0">
          <w:rPr>
            <w:rFonts w:ascii="Arial" w:hAnsi="Arial" w:cs="Arial"/>
            <w:sz w:val="18"/>
            <w:szCs w:val="18"/>
            <w:lang w:val="en-GB"/>
          </w:rPr>
          <w:t xml:space="preserve">: 186, </w:t>
        </w:r>
      </w:ins>
      <w:ins w:id="875" w:author="ms699852" w:date="2017-10-19T13:41:00Z">
        <w:r w:rsidR="00A361BE">
          <w:rPr>
            <w:rFonts w:ascii="Arial" w:hAnsi="Arial" w:cs="Arial"/>
            <w:sz w:val="18"/>
            <w:szCs w:val="18"/>
            <w:lang w:val="en-GB"/>
          </w:rPr>
          <w:t>highly-centred distribution)</w:t>
        </w:r>
      </w:ins>
      <w:ins w:id="876" w:author="ms699852" w:date="2017-10-17T18:33:00Z">
        <w:r w:rsidR="00CE1FE0">
          <w:rPr>
            <w:rFonts w:ascii="Arial" w:hAnsi="Arial" w:cs="Arial"/>
            <w:sz w:val="18"/>
            <w:szCs w:val="18"/>
            <w:lang w:val="en-GB"/>
          </w:rPr>
          <w:t xml:space="preserve">. </w:t>
        </w:r>
      </w:ins>
    </w:p>
    <w:p w14:paraId="491ABA67" w14:textId="77777777" w:rsidR="00CE1FE0" w:rsidRDefault="00CE1FE0" w:rsidP="00061162">
      <w:pPr>
        <w:widowControl w:val="0"/>
        <w:tabs>
          <w:tab w:val="left" w:pos="142"/>
        </w:tabs>
        <w:jc w:val="both"/>
        <w:rPr>
          <w:ins w:id="877" w:author="ms699852" w:date="2017-10-17T18:32:00Z"/>
          <w:rFonts w:ascii="Arial" w:hAnsi="Arial" w:cs="Arial"/>
          <w:sz w:val="18"/>
          <w:szCs w:val="18"/>
          <w:highlight w:val="magenta"/>
          <w:lang w:val="en-GB"/>
        </w:rPr>
      </w:pPr>
    </w:p>
    <w:p w14:paraId="216DD39E" w14:textId="77777777" w:rsidR="005D5C6B" w:rsidRPr="00B926B9" w:rsidDel="001071CE" w:rsidRDefault="00152282" w:rsidP="00061162">
      <w:pPr>
        <w:widowControl w:val="0"/>
        <w:tabs>
          <w:tab w:val="left" w:pos="142"/>
        </w:tabs>
        <w:jc w:val="both"/>
        <w:rPr>
          <w:del w:id="878" w:author="ms699852" w:date="2017-10-17T21:51:00Z"/>
          <w:rFonts w:ascii="Arial" w:hAnsi="Arial" w:cs="Arial"/>
          <w:color w:val="FF00FF"/>
          <w:sz w:val="18"/>
          <w:szCs w:val="18"/>
          <w:highlight w:val="magenta"/>
          <w:lang w:val="en-GB"/>
          <w:rPrChange w:id="879" w:author="ms699852" w:date="2017-10-19T14:24:00Z">
            <w:rPr>
              <w:del w:id="880" w:author="ms699852" w:date="2017-10-17T21:51:00Z"/>
              <w:rFonts w:ascii="Arial" w:hAnsi="Arial" w:cs="Arial"/>
              <w:sz w:val="18"/>
              <w:szCs w:val="18"/>
              <w:highlight w:val="magenta"/>
              <w:lang w:val="en-GB"/>
            </w:rPr>
          </w:rPrChange>
        </w:rPr>
      </w:pPr>
      <w:del w:id="881" w:author="ms699852" w:date="2017-10-17T21:51:00Z">
        <w:r w:rsidRPr="00B926B9" w:rsidDel="001071CE">
          <w:rPr>
            <w:rFonts w:ascii="Arial" w:hAnsi="Arial" w:cs="Arial"/>
            <w:color w:val="FF00FF"/>
            <w:sz w:val="18"/>
            <w:szCs w:val="18"/>
            <w:highlight w:val="magenta"/>
            <w:lang w:val="en-GB"/>
            <w:rPrChange w:id="882" w:author="ms699852" w:date="2017-10-19T14:24:00Z">
              <w:rPr>
                <w:rFonts w:ascii="Arial" w:hAnsi="Arial" w:cs="Arial"/>
                <w:sz w:val="18"/>
                <w:szCs w:val="18"/>
                <w:highlight w:val="magenta"/>
                <w:lang w:val="en-GB"/>
              </w:rPr>
            </w:rPrChange>
          </w:rPr>
          <w:delText>[IMAGE</w:delText>
        </w:r>
        <w:r w:rsidR="007F3966" w:rsidRPr="00B926B9" w:rsidDel="001071CE">
          <w:rPr>
            <w:rFonts w:ascii="Arial" w:hAnsi="Arial" w:cs="Arial"/>
            <w:color w:val="FF00FF"/>
            <w:sz w:val="18"/>
            <w:szCs w:val="18"/>
            <w:highlight w:val="magenta"/>
            <w:lang w:val="en-GB"/>
            <w:rPrChange w:id="883" w:author="ms699852" w:date="2017-10-19T14:24:00Z">
              <w:rPr>
                <w:rFonts w:ascii="Arial" w:hAnsi="Arial" w:cs="Arial"/>
                <w:sz w:val="18"/>
                <w:szCs w:val="18"/>
                <w:highlight w:val="magenta"/>
                <w:lang w:val="en-GB"/>
              </w:rPr>
            </w:rPrChange>
          </w:rPr>
          <w:delText>: DIFFERENCE BETWEEN SIFT AND MSCR-SIFT MATCHING</w:delText>
        </w:r>
      </w:del>
    </w:p>
    <w:p w14:paraId="0D5C11D8" w14:textId="77777777" w:rsidR="00CE1FE0" w:rsidRPr="00B926B9" w:rsidRDefault="005D5C6B" w:rsidP="00061162">
      <w:pPr>
        <w:widowControl w:val="0"/>
        <w:tabs>
          <w:tab w:val="left" w:pos="142"/>
        </w:tabs>
        <w:jc w:val="both"/>
        <w:rPr>
          <w:ins w:id="884" w:author="ms699852" w:date="2017-10-17T18:30:00Z"/>
          <w:rFonts w:ascii="Arial" w:hAnsi="Arial" w:cs="Arial"/>
          <w:color w:val="FF00FF"/>
          <w:sz w:val="18"/>
          <w:szCs w:val="18"/>
          <w:lang w:val="en-GB"/>
          <w:rPrChange w:id="885" w:author="ms699852" w:date="2017-10-19T14:24:00Z">
            <w:rPr>
              <w:ins w:id="886" w:author="ms699852" w:date="2017-10-17T18:30:00Z"/>
              <w:rFonts w:ascii="Arial" w:hAnsi="Arial" w:cs="Arial"/>
              <w:sz w:val="18"/>
              <w:szCs w:val="18"/>
              <w:lang w:val="en-GB"/>
            </w:rPr>
          </w:rPrChange>
        </w:rPr>
      </w:pPr>
      <w:del w:id="887" w:author="ms699852" w:date="2017-10-17T21:51:00Z">
        <w:r w:rsidRPr="00B926B9" w:rsidDel="001071CE">
          <w:rPr>
            <w:rFonts w:ascii="Arial" w:hAnsi="Arial" w:cs="Arial"/>
            <w:color w:val="FF00FF"/>
            <w:sz w:val="18"/>
            <w:szCs w:val="18"/>
            <w:highlight w:val="magenta"/>
            <w:lang w:val="en-GB"/>
            <w:rPrChange w:id="888" w:author="ms699852" w:date="2017-10-19T14:24:00Z">
              <w:rPr>
                <w:rFonts w:ascii="Arial" w:hAnsi="Arial" w:cs="Arial"/>
                <w:sz w:val="18"/>
                <w:szCs w:val="18"/>
                <w:highlight w:val="magenta"/>
                <w:lang w:val="en-GB"/>
              </w:rPr>
            </w:rPrChange>
          </w:rPr>
          <w:delText>Melanie, perhaps you may want to add this example picture from your river-in-front-of-house scene here ?</w:delText>
        </w:r>
        <w:r w:rsidR="00152282" w:rsidRPr="00B926B9" w:rsidDel="001071CE">
          <w:rPr>
            <w:rFonts w:ascii="Arial" w:hAnsi="Arial" w:cs="Arial"/>
            <w:color w:val="FF00FF"/>
            <w:sz w:val="18"/>
            <w:szCs w:val="18"/>
            <w:highlight w:val="magenta"/>
            <w:lang w:val="en-GB"/>
            <w:rPrChange w:id="889" w:author="ms699852" w:date="2017-10-19T14:24:00Z">
              <w:rPr>
                <w:rFonts w:ascii="Arial" w:hAnsi="Arial" w:cs="Arial"/>
                <w:sz w:val="18"/>
                <w:szCs w:val="18"/>
                <w:highlight w:val="magenta"/>
                <w:lang w:val="en-GB"/>
              </w:rPr>
            </w:rPrChange>
          </w:rPr>
          <w:delText>]</w:delText>
        </w:r>
      </w:del>
      <w:ins w:id="890" w:author="ms699852" w:date="2017-10-17T18:30:00Z">
        <w:r w:rsidR="00CE1FE0" w:rsidRPr="00B926B9">
          <w:rPr>
            <w:rFonts w:ascii="Arial" w:hAnsi="Arial" w:cs="Arial"/>
            <w:color w:val="FF00FF"/>
            <w:sz w:val="18"/>
            <w:szCs w:val="18"/>
            <w:lang w:val="en-GB"/>
            <w:rPrChange w:id="891" w:author="ms699852" w:date="2017-10-19T14:24:00Z">
              <w:rPr>
                <w:rFonts w:ascii="Arial" w:hAnsi="Arial" w:cs="Arial"/>
                <w:sz w:val="18"/>
                <w:szCs w:val="18"/>
                <w:lang w:val="en-GB"/>
              </w:rPr>
            </w:rPrChange>
          </w:rPr>
          <w:t>Water level monitoring using smartphones. Image-to-Geometry intersection for camera intrinsic and extrinsic parameter determination.</w:t>
        </w:r>
      </w:ins>
      <w:ins w:id="892" w:author="ms699852" w:date="2017-10-17T18:35:00Z">
        <w:r w:rsidR="00B974D8" w:rsidRPr="00B926B9">
          <w:rPr>
            <w:rFonts w:ascii="Arial" w:hAnsi="Arial" w:cs="Arial"/>
            <w:color w:val="FF00FF"/>
            <w:sz w:val="18"/>
            <w:szCs w:val="18"/>
            <w:lang w:val="en-GB"/>
            <w:rPrChange w:id="893" w:author="ms699852" w:date="2017-10-19T14:24:00Z">
              <w:rPr>
                <w:rFonts w:ascii="Arial" w:hAnsi="Arial" w:cs="Arial"/>
                <w:sz w:val="18"/>
                <w:szCs w:val="18"/>
                <w:lang w:val="en-GB"/>
              </w:rPr>
            </w:rPrChange>
          </w:rPr>
          <w:t xml:space="preserve"> MS</w:t>
        </w:r>
      </w:ins>
      <w:ins w:id="894" w:author="ms699852" w:date="2017-10-17T20:57:00Z">
        <w:r w:rsidR="0062099A" w:rsidRPr="00B926B9">
          <w:rPr>
            <w:rFonts w:ascii="Arial" w:hAnsi="Arial" w:cs="Arial"/>
            <w:color w:val="FF00FF"/>
            <w:sz w:val="18"/>
            <w:szCs w:val="18"/>
            <w:lang w:val="en-GB"/>
            <w:rPrChange w:id="895" w:author="ms699852" w:date="2017-10-19T14:24:00Z">
              <w:rPr>
                <w:rFonts w:ascii="Arial" w:hAnsi="Arial" w:cs="Arial"/>
                <w:color w:val="7030A0"/>
                <w:sz w:val="18"/>
                <w:szCs w:val="18"/>
                <w:lang w:val="en-GB"/>
              </w:rPr>
            </w:rPrChange>
          </w:rPr>
          <w:t>C</w:t>
        </w:r>
      </w:ins>
      <w:ins w:id="896" w:author="ms699852" w:date="2017-10-17T18:35:00Z">
        <w:r w:rsidR="00B974D8" w:rsidRPr="00B926B9">
          <w:rPr>
            <w:rFonts w:ascii="Arial" w:hAnsi="Arial" w:cs="Arial"/>
            <w:color w:val="FF00FF"/>
            <w:sz w:val="18"/>
            <w:szCs w:val="18"/>
            <w:lang w:val="en-GB"/>
            <w:rPrChange w:id="897" w:author="ms699852" w:date="2017-10-19T14:24:00Z">
              <w:rPr>
                <w:rFonts w:ascii="Arial" w:hAnsi="Arial" w:cs="Arial"/>
                <w:sz w:val="18"/>
                <w:szCs w:val="18"/>
                <w:lang w:val="en-GB"/>
              </w:rPr>
            </w:rPrChange>
          </w:rPr>
          <w:t xml:space="preserve">R: less inliers, good distribution; SIFT more inliers, unstable distribution focussed on one single region. </w:t>
        </w:r>
      </w:ins>
    </w:p>
    <w:p w14:paraId="20253CD9" w14:textId="77777777" w:rsidR="00CE1FE0" w:rsidRPr="00A257A9" w:rsidRDefault="00CE1FE0" w:rsidP="00061162">
      <w:pPr>
        <w:widowControl w:val="0"/>
        <w:tabs>
          <w:tab w:val="left" w:pos="142"/>
        </w:tabs>
        <w:jc w:val="both"/>
        <w:rPr>
          <w:rFonts w:ascii="Arial" w:hAnsi="Arial" w:cs="Arial"/>
          <w:color w:val="7030A0"/>
          <w:sz w:val="18"/>
          <w:szCs w:val="18"/>
          <w:lang w:val="en-GB"/>
          <w:rPrChange w:id="898" w:author="ms699852" w:date="2017-10-17T18:44:00Z">
            <w:rPr>
              <w:rFonts w:ascii="Arial" w:hAnsi="Arial" w:cs="Arial"/>
              <w:sz w:val="18"/>
              <w:szCs w:val="18"/>
              <w:lang w:val="en-GB"/>
            </w:rPr>
          </w:rPrChange>
        </w:rPr>
      </w:pPr>
    </w:p>
    <w:p w14:paraId="4F9C1F35" w14:textId="77777777" w:rsidR="00061162" w:rsidRPr="00A168FA" w:rsidDel="00F67ECB" w:rsidRDefault="00061162" w:rsidP="007F3966">
      <w:pPr>
        <w:widowControl w:val="0"/>
        <w:tabs>
          <w:tab w:val="left" w:pos="142"/>
        </w:tabs>
        <w:jc w:val="both"/>
        <w:rPr>
          <w:del w:id="899" w:author="ms699852" w:date="2017-10-17T21:07:00Z"/>
          <w:rFonts w:ascii="Arial" w:hAnsi="Arial" w:cs="Arial"/>
          <w:sz w:val="18"/>
          <w:szCs w:val="18"/>
          <w:highlight w:val="magenta"/>
          <w:lang w:val="en-GB"/>
          <w:rPrChange w:id="900" w:author="ms699852" w:date="2017-10-19T11:25:00Z">
            <w:rPr>
              <w:del w:id="901" w:author="ms699852" w:date="2017-10-17T21:07:00Z"/>
              <w:rFonts w:ascii="Arial" w:hAnsi="Arial" w:cs="Arial"/>
              <w:sz w:val="18"/>
              <w:szCs w:val="18"/>
              <w:highlight w:val="yellow"/>
              <w:lang w:val="en-GB"/>
            </w:rPr>
          </w:rPrChange>
        </w:rPr>
      </w:pPr>
      <w:del w:id="902" w:author="ms699852" w:date="2017-10-17T21:07:00Z">
        <w:r w:rsidDel="00F67ECB">
          <w:rPr>
            <w:rFonts w:ascii="Arial" w:hAnsi="Arial" w:cs="Arial"/>
            <w:sz w:val="18"/>
            <w:szCs w:val="18"/>
            <w:lang w:val="en-GB"/>
          </w:rPr>
          <w:tab/>
        </w:r>
        <w:r w:rsidR="00D765D4" w:rsidRPr="00A168FA" w:rsidDel="00F67ECB">
          <w:rPr>
            <w:rFonts w:ascii="Arial" w:hAnsi="Arial" w:cs="Arial"/>
            <w:sz w:val="18"/>
            <w:szCs w:val="18"/>
            <w:highlight w:val="magenta"/>
            <w:lang w:val="en-GB"/>
            <w:rPrChange w:id="903" w:author="ms699852" w:date="2017-10-19T11:25:00Z">
              <w:rPr>
                <w:rFonts w:ascii="Arial" w:hAnsi="Arial" w:cs="Arial"/>
                <w:sz w:val="18"/>
                <w:szCs w:val="18"/>
                <w:highlight w:val="yellow"/>
                <w:lang w:val="en-GB"/>
              </w:rPr>
            </w:rPrChange>
          </w:rPr>
          <w:delText>Recent trends employ</w:delText>
        </w:r>
        <w:r w:rsidR="007F3966" w:rsidRPr="00A168FA" w:rsidDel="00F67ECB">
          <w:rPr>
            <w:rFonts w:ascii="Arial" w:hAnsi="Arial" w:cs="Arial"/>
            <w:sz w:val="18"/>
            <w:szCs w:val="18"/>
            <w:highlight w:val="magenta"/>
            <w:lang w:val="en-GB"/>
            <w:rPrChange w:id="904" w:author="ms699852" w:date="2017-10-19T11:25:00Z">
              <w:rPr>
                <w:rFonts w:ascii="Arial" w:hAnsi="Arial" w:cs="Arial"/>
                <w:sz w:val="18"/>
                <w:szCs w:val="18"/>
                <w:highlight w:val="yellow"/>
                <w:lang w:val="en-GB"/>
              </w:rPr>
            </w:rPrChange>
          </w:rPr>
          <w:delText xml:space="preserve"> neural networks to train feature descriptors [XYZ]</w:delText>
        </w:r>
        <w:r w:rsidR="00D765D4" w:rsidRPr="00A168FA" w:rsidDel="00F67ECB">
          <w:rPr>
            <w:rFonts w:ascii="Arial" w:hAnsi="Arial" w:cs="Arial"/>
            <w:sz w:val="18"/>
            <w:szCs w:val="18"/>
            <w:highlight w:val="magenta"/>
            <w:lang w:val="en-GB"/>
            <w:rPrChange w:id="905" w:author="ms699852" w:date="2017-10-19T11:25:00Z">
              <w:rPr>
                <w:rFonts w:ascii="Arial" w:hAnsi="Arial" w:cs="Arial"/>
                <w:sz w:val="18"/>
                <w:szCs w:val="18"/>
                <w:highlight w:val="yellow"/>
                <w:lang w:val="en-GB"/>
              </w:rPr>
            </w:rPrChange>
          </w:rPr>
          <w:delText>, which appears to be a</w:delText>
        </w:r>
        <w:r w:rsidR="007F3966" w:rsidRPr="00A168FA" w:rsidDel="00F67ECB">
          <w:rPr>
            <w:rFonts w:ascii="Arial" w:hAnsi="Arial" w:cs="Arial"/>
            <w:sz w:val="18"/>
            <w:szCs w:val="18"/>
            <w:highlight w:val="magenta"/>
            <w:lang w:val="en-GB"/>
            <w:rPrChange w:id="906" w:author="ms699852" w:date="2017-10-19T11:25:00Z">
              <w:rPr>
                <w:rFonts w:ascii="Arial" w:hAnsi="Arial" w:cs="Arial"/>
                <w:sz w:val="18"/>
                <w:szCs w:val="18"/>
                <w:highlight w:val="yellow"/>
                <w:lang w:val="en-GB"/>
              </w:rPr>
            </w:rPrChange>
          </w:rPr>
          <w:delText xml:space="preserve"> promising research direction. Furthermore, probabilistic pattern learning models (e.g. [..., XYZ]) may provide a selection of quickly-computable feature descriptions of which the highest-correlating model can be chosen for the registration procedure afterwards.</w:delText>
        </w:r>
      </w:del>
    </w:p>
    <w:p w14:paraId="33660DF2" w14:textId="77777777" w:rsidR="00061162" w:rsidRPr="00A168FA" w:rsidDel="00F67ECB" w:rsidRDefault="00061162" w:rsidP="00376F1C">
      <w:pPr>
        <w:widowControl w:val="0"/>
        <w:tabs>
          <w:tab w:val="left" w:pos="142"/>
        </w:tabs>
        <w:jc w:val="both"/>
        <w:rPr>
          <w:del w:id="907" w:author="ms699852" w:date="2017-10-17T21:07:00Z"/>
          <w:rFonts w:ascii="Arial" w:hAnsi="Arial" w:cs="Arial"/>
          <w:highlight w:val="magenta"/>
          <w:lang w:val="en-GB"/>
          <w:rPrChange w:id="908" w:author="ms699852" w:date="2017-10-19T11:25:00Z">
            <w:rPr>
              <w:del w:id="909" w:author="ms699852" w:date="2017-10-17T21:07:00Z"/>
              <w:rFonts w:ascii="Arial" w:hAnsi="Arial" w:cs="Arial"/>
              <w:highlight w:val="yellow"/>
              <w:lang w:val="en-GB"/>
            </w:rPr>
          </w:rPrChange>
        </w:rPr>
      </w:pPr>
    </w:p>
    <w:p w14:paraId="6D31C0A6" w14:textId="77777777" w:rsidR="00061162" w:rsidRPr="00A168FA" w:rsidRDefault="00061162" w:rsidP="00061162">
      <w:pPr>
        <w:widowControl w:val="0"/>
        <w:jc w:val="both"/>
        <w:rPr>
          <w:rFonts w:ascii="Arial" w:hAnsi="Arial" w:cs="Arial"/>
          <w:sz w:val="18"/>
          <w:szCs w:val="18"/>
          <w:highlight w:val="magenta"/>
          <w:lang w:val="en-US"/>
          <w:rPrChange w:id="910" w:author="ms699852" w:date="2017-10-19T11:25:00Z">
            <w:rPr>
              <w:rFonts w:ascii="Arial" w:hAnsi="Arial" w:cs="Arial"/>
              <w:sz w:val="18"/>
              <w:szCs w:val="18"/>
              <w:highlight w:val="yellow"/>
              <w:lang w:val="en-US"/>
            </w:rPr>
          </w:rPrChange>
        </w:rPr>
      </w:pPr>
      <w:r w:rsidRPr="00A168FA">
        <w:rPr>
          <w:rFonts w:ascii="Arial" w:hAnsi="Arial" w:cs="Arial"/>
          <w:sz w:val="18"/>
          <w:szCs w:val="18"/>
          <w:highlight w:val="magenta"/>
          <w:lang w:val="en-US"/>
          <w:rPrChange w:id="911" w:author="ms699852" w:date="2017-10-19T11:25:00Z">
            <w:rPr>
              <w:rFonts w:ascii="Arial" w:hAnsi="Arial" w:cs="Arial"/>
              <w:sz w:val="18"/>
              <w:szCs w:val="18"/>
              <w:highlight w:val="yellow"/>
              <w:lang w:val="en-US"/>
            </w:rPr>
          </w:rPrChange>
        </w:rPr>
        <w:t>3.</w:t>
      </w:r>
      <w:ins w:id="912" w:author="ms699852" w:date="2017-10-17T21:21:00Z">
        <w:r w:rsidR="00764418" w:rsidRPr="00A168FA">
          <w:rPr>
            <w:rFonts w:ascii="Arial" w:hAnsi="Arial" w:cs="Arial"/>
            <w:sz w:val="18"/>
            <w:szCs w:val="18"/>
            <w:highlight w:val="magenta"/>
            <w:lang w:val="en-US"/>
            <w:rPrChange w:id="913" w:author="ms699852" w:date="2017-10-19T11:25:00Z">
              <w:rPr>
                <w:rFonts w:ascii="Arial" w:hAnsi="Arial" w:cs="Arial"/>
                <w:sz w:val="18"/>
                <w:szCs w:val="18"/>
                <w:highlight w:val="yellow"/>
                <w:lang w:val="en-US"/>
              </w:rPr>
            </w:rPrChange>
          </w:rPr>
          <w:t>5</w:t>
        </w:r>
      </w:ins>
      <w:del w:id="914" w:author="ms699852" w:date="2017-10-17T21:21:00Z">
        <w:r w:rsidR="0050260A" w:rsidRPr="00A168FA" w:rsidDel="00764418">
          <w:rPr>
            <w:rFonts w:ascii="Arial" w:hAnsi="Arial" w:cs="Arial"/>
            <w:sz w:val="18"/>
            <w:szCs w:val="18"/>
            <w:highlight w:val="magenta"/>
            <w:lang w:val="en-US"/>
            <w:rPrChange w:id="915" w:author="ms699852" w:date="2017-10-19T11:25:00Z">
              <w:rPr>
                <w:rFonts w:ascii="Arial" w:hAnsi="Arial" w:cs="Arial"/>
                <w:sz w:val="18"/>
                <w:szCs w:val="18"/>
                <w:highlight w:val="yellow"/>
                <w:lang w:val="en-US"/>
              </w:rPr>
            </w:rPrChange>
          </w:rPr>
          <w:delText>4</w:delText>
        </w:r>
      </w:del>
      <w:r w:rsidRPr="00A168FA">
        <w:rPr>
          <w:rFonts w:ascii="Arial" w:hAnsi="Arial" w:cs="Arial"/>
          <w:sz w:val="18"/>
          <w:szCs w:val="18"/>
          <w:highlight w:val="magenta"/>
          <w:lang w:val="en-US"/>
          <w:rPrChange w:id="916" w:author="ms699852" w:date="2017-10-19T11:25:00Z">
            <w:rPr>
              <w:rFonts w:ascii="Arial" w:hAnsi="Arial" w:cs="Arial"/>
              <w:sz w:val="18"/>
              <w:szCs w:val="18"/>
              <w:highlight w:val="yellow"/>
              <w:lang w:val="en-US"/>
            </w:rPr>
          </w:rPrChange>
        </w:rPr>
        <w:t xml:space="preserve"> </w:t>
      </w:r>
      <w:r w:rsidR="0050260A" w:rsidRPr="00A168FA">
        <w:rPr>
          <w:rFonts w:ascii="Arial" w:hAnsi="Arial" w:cs="Arial"/>
          <w:sz w:val="18"/>
          <w:szCs w:val="18"/>
          <w:highlight w:val="magenta"/>
          <w:lang w:val="en-US"/>
          <w:rPrChange w:id="917" w:author="ms699852" w:date="2017-10-19T11:25:00Z">
            <w:rPr>
              <w:rFonts w:ascii="Arial" w:hAnsi="Arial" w:cs="Arial"/>
              <w:sz w:val="18"/>
              <w:szCs w:val="18"/>
              <w:highlight w:val="yellow"/>
              <w:lang w:val="en-US"/>
            </w:rPr>
          </w:rPrChange>
        </w:rPr>
        <w:t>Accuracy Requirements in general</w:t>
      </w:r>
    </w:p>
    <w:p w14:paraId="28B881F0" w14:textId="77777777" w:rsidR="00A756EC" w:rsidRPr="00A168FA" w:rsidRDefault="00A756EC" w:rsidP="00061162">
      <w:pPr>
        <w:widowControl w:val="0"/>
        <w:jc w:val="both"/>
        <w:rPr>
          <w:rFonts w:ascii="Arial" w:hAnsi="Arial" w:cs="Arial"/>
          <w:sz w:val="18"/>
          <w:szCs w:val="18"/>
          <w:highlight w:val="magenta"/>
          <w:lang w:val="en-US"/>
          <w:rPrChange w:id="918" w:author="ms699852" w:date="2017-10-19T11:25:00Z">
            <w:rPr>
              <w:rFonts w:ascii="Arial" w:hAnsi="Arial" w:cs="Arial"/>
              <w:sz w:val="18"/>
              <w:szCs w:val="18"/>
              <w:highlight w:val="yellow"/>
              <w:lang w:val="en-US"/>
            </w:rPr>
          </w:rPrChange>
        </w:rPr>
      </w:pPr>
    </w:p>
    <w:p w14:paraId="495DA1BD" w14:textId="77777777" w:rsidR="00061162" w:rsidRPr="00A168FA" w:rsidRDefault="00061162" w:rsidP="00061162">
      <w:pPr>
        <w:widowControl w:val="0"/>
        <w:tabs>
          <w:tab w:val="left" w:pos="142"/>
        </w:tabs>
        <w:jc w:val="both"/>
        <w:rPr>
          <w:rFonts w:ascii="Arial" w:hAnsi="Arial" w:cs="Arial"/>
          <w:sz w:val="18"/>
          <w:szCs w:val="18"/>
          <w:highlight w:val="magenta"/>
          <w:lang w:val="en-GB"/>
          <w:rPrChange w:id="919" w:author="ms699852" w:date="2017-10-19T11:25:00Z">
            <w:rPr>
              <w:rFonts w:ascii="Arial" w:hAnsi="Arial" w:cs="Arial"/>
              <w:sz w:val="18"/>
              <w:szCs w:val="18"/>
              <w:highlight w:val="yellow"/>
              <w:lang w:val="en-GB"/>
            </w:rPr>
          </w:rPrChange>
        </w:rPr>
      </w:pPr>
      <w:r w:rsidRPr="00A168FA">
        <w:rPr>
          <w:rFonts w:ascii="Arial" w:hAnsi="Arial" w:cs="Arial"/>
          <w:sz w:val="18"/>
          <w:szCs w:val="18"/>
          <w:highlight w:val="magenta"/>
          <w:lang w:val="en-GB"/>
          <w:rPrChange w:id="920" w:author="ms699852" w:date="2017-10-19T11:25:00Z">
            <w:rPr>
              <w:rFonts w:ascii="Arial" w:hAnsi="Arial" w:cs="Arial"/>
              <w:sz w:val="18"/>
              <w:szCs w:val="18"/>
              <w:highlight w:val="yellow"/>
              <w:lang w:val="en-GB"/>
            </w:rPr>
          </w:rPrChange>
        </w:rPr>
        <w:t xml:space="preserve">text </w:t>
      </w:r>
      <w:proofErr w:type="spellStart"/>
      <w:r w:rsidRPr="00A168FA">
        <w:rPr>
          <w:rFonts w:ascii="Arial" w:hAnsi="Arial" w:cs="Arial"/>
          <w:sz w:val="18"/>
          <w:szCs w:val="18"/>
          <w:highlight w:val="magenta"/>
          <w:lang w:val="en-GB"/>
          <w:rPrChange w:id="921"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22"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23"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24"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25"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26"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27"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28"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29"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30"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31"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32"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33"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34"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35"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36"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37"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38"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39"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40"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41"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42"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43"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44"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45"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46"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47"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48"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49"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50"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51"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52"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53"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54"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55"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56"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57"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58"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59"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60"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61"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62"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63"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64"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65" w:author="ms699852" w:date="2017-10-19T11:25:00Z">
            <w:rPr>
              <w:rFonts w:ascii="Arial" w:hAnsi="Arial" w:cs="Arial"/>
              <w:sz w:val="18"/>
              <w:szCs w:val="18"/>
              <w:highlight w:val="yellow"/>
              <w:lang w:val="en-GB"/>
            </w:rPr>
          </w:rPrChange>
        </w:rPr>
        <w:t>text</w:t>
      </w:r>
      <w:proofErr w:type="spellEnd"/>
    </w:p>
    <w:p w14:paraId="2812A96D" w14:textId="77777777" w:rsidR="00061162" w:rsidRPr="00A168FA" w:rsidRDefault="00061162" w:rsidP="00061162">
      <w:pPr>
        <w:widowControl w:val="0"/>
        <w:tabs>
          <w:tab w:val="left" w:pos="142"/>
        </w:tabs>
        <w:jc w:val="both"/>
        <w:rPr>
          <w:rFonts w:ascii="Arial" w:hAnsi="Arial" w:cs="Arial"/>
          <w:sz w:val="18"/>
          <w:szCs w:val="18"/>
          <w:highlight w:val="magenta"/>
          <w:lang w:val="en-GB"/>
          <w:rPrChange w:id="966" w:author="ms699852" w:date="2017-10-19T11:25:00Z">
            <w:rPr>
              <w:rFonts w:ascii="Arial" w:hAnsi="Arial" w:cs="Arial"/>
              <w:sz w:val="18"/>
              <w:szCs w:val="18"/>
              <w:highlight w:val="yellow"/>
              <w:lang w:val="en-GB"/>
            </w:rPr>
          </w:rPrChange>
        </w:rPr>
      </w:pPr>
      <w:r w:rsidRPr="00A168FA">
        <w:rPr>
          <w:rFonts w:ascii="Arial" w:hAnsi="Arial" w:cs="Arial"/>
          <w:sz w:val="18"/>
          <w:szCs w:val="18"/>
          <w:highlight w:val="magenta"/>
          <w:lang w:val="en-GB"/>
          <w:rPrChange w:id="967" w:author="ms699852" w:date="2017-10-19T11:25:00Z">
            <w:rPr>
              <w:rFonts w:ascii="Arial" w:hAnsi="Arial" w:cs="Arial"/>
              <w:sz w:val="18"/>
              <w:szCs w:val="18"/>
              <w:highlight w:val="yellow"/>
              <w:lang w:val="en-GB"/>
            </w:rPr>
          </w:rPrChange>
        </w:rPr>
        <w:tab/>
        <w:t xml:space="preserve">text </w:t>
      </w:r>
      <w:proofErr w:type="spellStart"/>
      <w:r w:rsidRPr="00A168FA">
        <w:rPr>
          <w:rFonts w:ascii="Arial" w:hAnsi="Arial" w:cs="Arial"/>
          <w:sz w:val="18"/>
          <w:szCs w:val="18"/>
          <w:highlight w:val="magenta"/>
          <w:lang w:val="en-GB"/>
          <w:rPrChange w:id="968"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69"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70"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71"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72"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73"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74"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75"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76"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77"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78"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79"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80"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81"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82"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83"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84"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85"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86"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87"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88"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89"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90"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91"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92"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93"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94"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95"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96"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97"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998"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999"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00"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01"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02"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03"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04" w:author="ms699852" w:date="2017-10-19T11:25:00Z">
            <w:rPr>
              <w:rFonts w:ascii="Arial" w:hAnsi="Arial" w:cs="Arial"/>
              <w:sz w:val="18"/>
              <w:szCs w:val="18"/>
              <w:highlight w:val="yellow"/>
              <w:lang w:val="en-GB"/>
            </w:rPr>
          </w:rPrChange>
        </w:rPr>
        <w:lastRenderedPageBreak/>
        <w:t>text</w:t>
      </w:r>
      <w:proofErr w:type="spellEnd"/>
      <w:r w:rsidRPr="00A168FA">
        <w:rPr>
          <w:rFonts w:ascii="Arial" w:hAnsi="Arial" w:cs="Arial"/>
          <w:sz w:val="18"/>
          <w:szCs w:val="18"/>
          <w:highlight w:val="magenta"/>
          <w:lang w:val="en-GB"/>
          <w:rPrChange w:id="1005"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06"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07"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08"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09"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10"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11"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12" w:author="ms699852" w:date="2017-10-19T11:25:00Z">
            <w:rPr>
              <w:rFonts w:ascii="Arial" w:hAnsi="Arial" w:cs="Arial"/>
              <w:sz w:val="18"/>
              <w:szCs w:val="18"/>
              <w:highlight w:val="yellow"/>
              <w:lang w:val="en-GB"/>
            </w:rPr>
          </w:rPrChange>
        </w:rPr>
        <w:t>text</w:t>
      </w:r>
      <w:proofErr w:type="spellEnd"/>
    </w:p>
    <w:p w14:paraId="6EFA854C" w14:textId="77777777" w:rsidR="00061162" w:rsidRDefault="00061162" w:rsidP="00061162">
      <w:pPr>
        <w:widowControl w:val="0"/>
        <w:tabs>
          <w:tab w:val="left" w:pos="142"/>
        </w:tabs>
        <w:jc w:val="both"/>
        <w:rPr>
          <w:rFonts w:ascii="Arial" w:hAnsi="Arial" w:cs="Arial"/>
          <w:sz w:val="18"/>
          <w:szCs w:val="18"/>
          <w:lang w:val="en-GB"/>
        </w:rPr>
      </w:pPr>
      <w:r w:rsidRPr="00A168FA">
        <w:rPr>
          <w:rFonts w:ascii="Arial" w:hAnsi="Arial" w:cs="Arial"/>
          <w:sz w:val="18"/>
          <w:szCs w:val="18"/>
          <w:highlight w:val="magenta"/>
          <w:lang w:val="en-GB"/>
          <w:rPrChange w:id="1013" w:author="ms699852" w:date="2017-10-19T11:25:00Z">
            <w:rPr>
              <w:rFonts w:ascii="Arial" w:hAnsi="Arial" w:cs="Arial"/>
              <w:sz w:val="18"/>
              <w:szCs w:val="18"/>
              <w:highlight w:val="yellow"/>
              <w:lang w:val="en-GB"/>
            </w:rPr>
          </w:rPrChange>
        </w:rPr>
        <w:tab/>
        <w:t xml:space="preserve">text </w:t>
      </w:r>
      <w:proofErr w:type="spellStart"/>
      <w:r w:rsidRPr="00A168FA">
        <w:rPr>
          <w:rFonts w:ascii="Arial" w:hAnsi="Arial" w:cs="Arial"/>
          <w:sz w:val="18"/>
          <w:szCs w:val="18"/>
          <w:highlight w:val="magenta"/>
          <w:lang w:val="en-GB"/>
          <w:rPrChange w:id="1014"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15"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16"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17"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18"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19"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20"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21"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22"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23"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24"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25"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26"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27"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28"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29"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30"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31"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32"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33"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34"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35"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36"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37"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38"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39"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40"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41"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42"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43" w:author="ms699852" w:date="2017-10-19T11:25:00Z">
            <w:rPr>
              <w:rFonts w:ascii="Arial" w:hAnsi="Arial" w:cs="Arial"/>
              <w:sz w:val="18"/>
              <w:szCs w:val="18"/>
              <w:highlight w:val="yellow"/>
              <w:lang w:val="en-GB"/>
            </w:rPr>
          </w:rPrChange>
        </w:rPr>
        <w:t xml:space="preserve"> </w:t>
      </w:r>
      <w:proofErr w:type="spellStart"/>
      <w:r w:rsidRPr="00A168FA">
        <w:rPr>
          <w:rFonts w:ascii="Arial" w:hAnsi="Arial" w:cs="Arial"/>
          <w:sz w:val="18"/>
          <w:szCs w:val="18"/>
          <w:highlight w:val="magenta"/>
          <w:lang w:val="en-GB"/>
          <w:rPrChange w:id="1044" w:author="ms699852" w:date="2017-10-19T11:25:00Z">
            <w:rPr>
              <w:rFonts w:ascii="Arial" w:hAnsi="Arial" w:cs="Arial"/>
              <w:sz w:val="18"/>
              <w:szCs w:val="18"/>
              <w:highlight w:val="yellow"/>
              <w:lang w:val="en-GB"/>
            </w:rPr>
          </w:rPrChange>
        </w:rPr>
        <w:t>text</w:t>
      </w:r>
      <w:proofErr w:type="spellEnd"/>
      <w:r w:rsidRPr="00A168FA">
        <w:rPr>
          <w:rFonts w:ascii="Arial" w:hAnsi="Arial" w:cs="Arial"/>
          <w:sz w:val="18"/>
          <w:szCs w:val="18"/>
          <w:highlight w:val="magenta"/>
          <w:lang w:val="en-GB"/>
          <w:rPrChange w:id="1045" w:author="ms699852" w:date="2017-10-19T11:25:00Z">
            <w:rPr>
              <w:rFonts w:ascii="Arial" w:hAnsi="Arial" w:cs="Arial"/>
              <w:sz w:val="18"/>
              <w:szCs w:val="18"/>
              <w:highlight w:val="yellow"/>
              <w:lang w:val="en-GB"/>
            </w:rPr>
          </w:rPrChange>
        </w:rPr>
        <w:t xml:space="preserve"> (Arial 9, </w:t>
      </w:r>
      <w:proofErr w:type="spellStart"/>
      <w:r w:rsidRPr="00A168FA">
        <w:rPr>
          <w:rFonts w:ascii="Arial" w:hAnsi="Arial" w:cs="Arial"/>
          <w:sz w:val="18"/>
          <w:szCs w:val="18"/>
          <w:highlight w:val="magenta"/>
          <w:lang w:val="en-GB"/>
          <w:rPrChange w:id="1046" w:author="ms699852" w:date="2017-10-19T11:25:00Z">
            <w:rPr>
              <w:rFonts w:ascii="Arial" w:hAnsi="Arial" w:cs="Arial"/>
              <w:sz w:val="18"/>
              <w:szCs w:val="18"/>
              <w:highlight w:val="yellow"/>
              <w:lang w:val="en-GB"/>
            </w:rPr>
          </w:rPrChange>
        </w:rPr>
        <w:t>Blocksatz</w:t>
      </w:r>
      <w:proofErr w:type="spellEnd"/>
      <w:r w:rsidRPr="00A168FA">
        <w:rPr>
          <w:rFonts w:ascii="Arial" w:hAnsi="Arial" w:cs="Arial"/>
          <w:sz w:val="18"/>
          <w:szCs w:val="18"/>
          <w:highlight w:val="magenta"/>
          <w:lang w:val="en-GB"/>
          <w:rPrChange w:id="1047" w:author="ms699852" w:date="2017-10-19T11:25:00Z">
            <w:rPr>
              <w:rFonts w:ascii="Arial" w:hAnsi="Arial" w:cs="Arial"/>
              <w:sz w:val="18"/>
              <w:szCs w:val="18"/>
              <w:highlight w:val="yellow"/>
              <w:lang w:val="en-GB"/>
            </w:rPr>
          </w:rPrChange>
        </w:rPr>
        <w:t>).</w:t>
      </w:r>
    </w:p>
    <w:p w14:paraId="1BD8B87C" w14:textId="77777777" w:rsidR="00061162" w:rsidRDefault="00061162" w:rsidP="00376F1C">
      <w:pPr>
        <w:widowControl w:val="0"/>
        <w:tabs>
          <w:tab w:val="left" w:pos="142"/>
        </w:tabs>
        <w:jc w:val="both"/>
        <w:rPr>
          <w:rFonts w:ascii="Arial" w:hAnsi="Arial" w:cs="Arial"/>
          <w:lang w:val="en-GB"/>
        </w:rPr>
      </w:pPr>
    </w:p>
    <w:p w14:paraId="642A3AE5" w14:textId="77777777" w:rsidR="00061162" w:rsidRDefault="00061162" w:rsidP="00061162">
      <w:pPr>
        <w:widowControl w:val="0"/>
        <w:jc w:val="both"/>
        <w:rPr>
          <w:rFonts w:ascii="Arial" w:hAnsi="Arial" w:cs="Arial"/>
          <w:sz w:val="18"/>
          <w:szCs w:val="18"/>
          <w:lang w:val="en-US"/>
        </w:rPr>
      </w:pPr>
      <w:r>
        <w:rPr>
          <w:rFonts w:ascii="Arial" w:hAnsi="Arial" w:cs="Arial"/>
          <w:sz w:val="18"/>
          <w:szCs w:val="18"/>
          <w:lang w:val="en-US"/>
        </w:rPr>
        <w:t>3.</w:t>
      </w:r>
      <w:r w:rsidR="0050260A">
        <w:rPr>
          <w:rFonts w:ascii="Arial" w:hAnsi="Arial" w:cs="Arial"/>
          <w:sz w:val="18"/>
          <w:szCs w:val="18"/>
          <w:lang w:val="en-US"/>
        </w:rPr>
        <w:t>5</w:t>
      </w:r>
      <w:r>
        <w:rPr>
          <w:rFonts w:ascii="Arial" w:hAnsi="Arial" w:cs="Arial"/>
          <w:sz w:val="18"/>
          <w:szCs w:val="18"/>
          <w:lang w:val="en-US"/>
        </w:rPr>
        <w:t xml:space="preserve"> </w:t>
      </w:r>
      <w:r w:rsidR="0050260A">
        <w:rPr>
          <w:rFonts w:ascii="Arial" w:hAnsi="Arial" w:cs="Arial"/>
          <w:sz w:val="18"/>
          <w:szCs w:val="18"/>
          <w:lang w:val="en-US"/>
        </w:rPr>
        <w:t>Performance Requirements</w:t>
      </w:r>
    </w:p>
    <w:p w14:paraId="432258D4" w14:textId="77777777" w:rsidR="00A756EC" w:rsidRDefault="00A756EC" w:rsidP="00061162">
      <w:pPr>
        <w:widowControl w:val="0"/>
        <w:jc w:val="both"/>
        <w:rPr>
          <w:rFonts w:ascii="Arial" w:hAnsi="Arial" w:cs="Arial"/>
          <w:sz w:val="18"/>
          <w:szCs w:val="18"/>
          <w:lang w:val="en-US"/>
        </w:rPr>
      </w:pPr>
    </w:p>
    <w:p w14:paraId="17B69D9A" w14:textId="77777777" w:rsidR="00061162" w:rsidRDefault="00792577" w:rsidP="00061162">
      <w:pPr>
        <w:widowControl w:val="0"/>
        <w:tabs>
          <w:tab w:val="left" w:pos="142"/>
        </w:tabs>
        <w:jc w:val="both"/>
        <w:rPr>
          <w:rFonts w:ascii="Arial" w:hAnsi="Arial" w:cs="Arial"/>
          <w:sz w:val="18"/>
          <w:szCs w:val="18"/>
          <w:lang w:val="en-GB"/>
        </w:rPr>
      </w:pPr>
      <w:r>
        <w:rPr>
          <w:rFonts w:ascii="Arial" w:hAnsi="Arial" w:cs="Arial"/>
          <w:sz w:val="18"/>
          <w:szCs w:val="18"/>
          <w:lang w:val="en-GB"/>
        </w:rPr>
        <w:t>The methods being employed for image-to-geometry registration on mobile devices are depended on the required performance (i.e. computation) time of the algorithm as well as the methodological constraints of the application domain. While mobile graphics and computations made significant advances in recent years (see [</w:t>
      </w:r>
      <w:r w:rsidR="00DB0B24" w:rsidRPr="00A361BE">
        <w:rPr>
          <w:rFonts w:ascii="Arial" w:hAnsi="Arial" w:cs="Arial"/>
          <w:sz w:val="18"/>
          <w:szCs w:val="18"/>
          <w:highlight w:val="lightGray"/>
          <w:lang w:val="en-GB"/>
          <w:rPrChange w:id="1048" w:author="ms699852" w:date="2017-10-19T13:35:00Z">
            <w:rPr>
              <w:rFonts w:ascii="Arial" w:hAnsi="Arial" w:cs="Arial"/>
              <w:sz w:val="18"/>
              <w:szCs w:val="18"/>
              <w:lang w:val="en-GB"/>
            </w:rPr>
          </w:rPrChange>
        </w:rPr>
        <w:t>Garcia2015</w:t>
      </w:r>
      <w:r>
        <w:rPr>
          <w:rFonts w:ascii="Arial" w:hAnsi="Arial" w:cs="Arial"/>
          <w:sz w:val="18"/>
          <w:szCs w:val="18"/>
          <w:lang w:val="en-GB"/>
        </w:rPr>
        <w:t>,</w:t>
      </w:r>
      <w:r w:rsidR="00DB0B24" w:rsidRPr="00DB0B24">
        <w:rPr>
          <w:lang w:val="en-US"/>
        </w:rPr>
        <w:t xml:space="preserve"> </w:t>
      </w:r>
      <w:r w:rsidR="00DB0B24" w:rsidRPr="00A361BE">
        <w:rPr>
          <w:rFonts w:ascii="Arial" w:hAnsi="Arial" w:cs="Arial"/>
          <w:sz w:val="18"/>
          <w:szCs w:val="18"/>
          <w:highlight w:val="lightGray"/>
          <w:lang w:val="en-GB"/>
          <w:rPrChange w:id="1049" w:author="ms699852" w:date="2017-10-19T13:34:00Z">
            <w:rPr>
              <w:rFonts w:ascii="Arial" w:hAnsi="Arial" w:cs="Arial"/>
              <w:sz w:val="18"/>
              <w:szCs w:val="18"/>
              <w:lang w:val="en-GB"/>
            </w:rPr>
          </w:rPrChange>
        </w:rPr>
        <w:t>Kehl2015a</w:t>
      </w:r>
      <w:r w:rsidR="00DB0B24">
        <w:rPr>
          <w:rFonts w:ascii="Arial" w:hAnsi="Arial" w:cs="Arial"/>
          <w:sz w:val="18"/>
          <w:szCs w:val="18"/>
          <w:lang w:val="en-GB"/>
        </w:rPr>
        <w:t>,</w:t>
      </w:r>
      <w:r w:rsidR="00DB2D56">
        <w:rPr>
          <w:rFonts w:ascii="Arial" w:hAnsi="Arial" w:cs="Arial"/>
          <w:sz w:val="18"/>
          <w:szCs w:val="18"/>
          <w:lang w:val="en-GB"/>
        </w:rPr>
        <w:t xml:space="preserve"> </w:t>
      </w:r>
      <w:r w:rsidR="00DB0B24" w:rsidRPr="00A361BE">
        <w:rPr>
          <w:rFonts w:ascii="Arial" w:hAnsi="Arial" w:cs="Arial"/>
          <w:sz w:val="18"/>
          <w:szCs w:val="18"/>
          <w:highlight w:val="lightGray"/>
          <w:lang w:val="en-GB"/>
          <w:rPrChange w:id="1050" w:author="ms699852" w:date="2017-10-19T13:37:00Z">
            <w:rPr>
              <w:rFonts w:ascii="Arial" w:hAnsi="Arial" w:cs="Arial"/>
              <w:sz w:val="18"/>
              <w:szCs w:val="18"/>
              <w:lang w:val="en-GB"/>
            </w:rPr>
          </w:rPrChange>
        </w:rPr>
        <w:t>Agus2017</w:t>
      </w:r>
      <w:r>
        <w:rPr>
          <w:rFonts w:ascii="Arial" w:hAnsi="Arial" w:cs="Arial"/>
          <w:sz w:val="18"/>
          <w:szCs w:val="18"/>
          <w:lang w:val="en-GB"/>
        </w:rPr>
        <w:t>]), a major problem is to scale up lab-sized results (with respect to 3D model- and image size) to actual application demands. This is because mobile devices are memory-limited – in strict contrast to most desktop- and laptop computing platforms.</w:t>
      </w:r>
    </w:p>
    <w:p w14:paraId="53C8D597" w14:textId="3A495704" w:rsidR="00061162" w:rsidDel="00B447EC" w:rsidRDefault="00061162" w:rsidP="00B447EC">
      <w:pPr>
        <w:widowControl w:val="0"/>
        <w:tabs>
          <w:tab w:val="left" w:pos="142"/>
        </w:tabs>
        <w:jc w:val="both"/>
        <w:rPr>
          <w:del w:id="1051" w:author="ms699852" w:date="2017-10-19T14:33:00Z"/>
          <w:rFonts w:ascii="Arial" w:hAnsi="Arial" w:cs="Arial"/>
          <w:sz w:val="18"/>
          <w:szCs w:val="18"/>
          <w:lang w:val="en-GB"/>
        </w:rPr>
        <w:pPrChange w:id="1052" w:author="ms699852" w:date="2017-10-19T14:33:00Z">
          <w:pPr>
            <w:widowControl w:val="0"/>
            <w:tabs>
              <w:tab w:val="left" w:pos="142"/>
            </w:tabs>
            <w:jc w:val="both"/>
          </w:pPr>
        </w:pPrChange>
      </w:pPr>
      <w:r>
        <w:rPr>
          <w:rFonts w:ascii="Arial" w:hAnsi="Arial" w:cs="Arial"/>
          <w:sz w:val="18"/>
          <w:szCs w:val="18"/>
          <w:lang w:val="en-GB"/>
        </w:rPr>
        <w:tab/>
      </w:r>
      <w:del w:id="1053" w:author="ms699852" w:date="2017-10-19T14:33:00Z">
        <w:r w:rsidR="00792577" w:rsidDel="00B447EC">
          <w:rPr>
            <w:rFonts w:ascii="Arial" w:hAnsi="Arial" w:cs="Arial"/>
            <w:sz w:val="18"/>
            <w:szCs w:val="18"/>
            <w:lang w:val="en-GB"/>
          </w:rPr>
          <w:delText>In cases where the application constraints allow to use the mobile device as plain input sensor and output presentation platform, it is common to use the WiFi connection for image- and sensor data transmission while the actual processing is being done on a remote server. Examples for this approach can be found in SfM reconstruction [</w:delText>
        </w:r>
        <w:r w:rsidR="008D1AAA" w:rsidRPr="00A361BE" w:rsidDel="00B447EC">
          <w:rPr>
            <w:rFonts w:ascii="Arial" w:hAnsi="Arial" w:cs="Arial"/>
            <w:sz w:val="18"/>
            <w:szCs w:val="18"/>
            <w:highlight w:val="lightGray"/>
            <w:lang w:val="en-GB"/>
            <w:rPrChange w:id="1054" w:author="ms699852" w:date="2017-10-19T13:39:00Z">
              <w:rPr>
                <w:rFonts w:ascii="Arial" w:hAnsi="Arial" w:cs="Arial"/>
                <w:sz w:val="18"/>
                <w:szCs w:val="18"/>
                <w:lang w:val="en-GB"/>
              </w:rPr>
            </w:rPrChange>
          </w:rPr>
          <w:delText>Fritsch2015</w:delText>
        </w:r>
        <w:r w:rsidR="00792577" w:rsidDel="00B447EC">
          <w:rPr>
            <w:rFonts w:ascii="Arial" w:hAnsi="Arial" w:cs="Arial"/>
            <w:sz w:val="18"/>
            <w:szCs w:val="18"/>
            <w:lang w:val="en-GB"/>
          </w:rPr>
          <w:delText>], mobile rendering [</w:delText>
        </w:r>
        <w:r w:rsidR="008D1AAA" w:rsidRPr="00A361BE" w:rsidDel="00B447EC">
          <w:rPr>
            <w:rFonts w:ascii="Arial" w:hAnsi="Arial" w:cs="Arial"/>
            <w:sz w:val="18"/>
            <w:szCs w:val="18"/>
            <w:highlight w:val="lightGray"/>
            <w:lang w:val="en-GB"/>
            <w:rPrChange w:id="1055" w:author="ms699852" w:date="2017-10-19T13:39:00Z">
              <w:rPr>
                <w:rFonts w:ascii="Arial" w:hAnsi="Arial" w:cs="Arial"/>
                <w:sz w:val="18"/>
                <w:szCs w:val="18"/>
                <w:lang w:val="en-GB"/>
              </w:rPr>
            </w:rPrChange>
          </w:rPr>
          <w:delText>Ponchio2016</w:delText>
        </w:r>
        <w:r w:rsidR="00792577" w:rsidDel="00B447EC">
          <w:rPr>
            <w:rFonts w:ascii="Arial" w:hAnsi="Arial" w:cs="Arial"/>
            <w:sz w:val="18"/>
            <w:szCs w:val="18"/>
            <w:lang w:val="en-GB"/>
          </w:rPr>
          <w:delText>].</w:delText>
        </w:r>
        <w:r w:rsidR="002E7A0C" w:rsidDel="00B447EC">
          <w:rPr>
            <w:rFonts w:ascii="Arial" w:hAnsi="Arial" w:cs="Arial"/>
            <w:sz w:val="18"/>
            <w:szCs w:val="18"/>
            <w:lang w:val="en-GB"/>
          </w:rPr>
          <w:delText xml:space="preserve"> </w:delText>
        </w:r>
      </w:del>
      <w:del w:id="1056" w:author="ms699852" w:date="2017-10-17T21:09:00Z">
        <w:r w:rsidR="002E7A0C" w:rsidRPr="00C35850" w:rsidDel="00C36476">
          <w:rPr>
            <w:rFonts w:ascii="Arial" w:hAnsi="Arial" w:cs="Arial"/>
            <w:sz w:val="18"/>
            <w:szCs w:val="18"/>
            <w:highlight w:val="magenta"/>
            <w:lang w:val="en-GB"/>
          </w:rPr>
          <w:delText>[MELANIE: HOW DO YOU EMPLOY THE WEB ARCHITECTURE?</w:delText>
        </w:r>
        <w:r w:rsidR="005D5C6B" w:rsidDel="00C36476">
          <w:rPr>
            <w:rFonts w:ascii="Arial" w:hAnsi="Arial" w:cs="Arial"/>
            <w:sz w:val="18"/>
            <w:szCs w:val="18"/>
            <w:highlight w:val="magenta"/>
            <w:lang w:val="en-GB"/>
          </w:rPr>
          <w:delText xml:space="preserve"> – or is it currently only ‘in-plan’</w:delText>
        </w:r>
        <w:r w:rsidR="002E7A0C" w:rsidRPr="00C35850" w:rsidDel="00C36476">
          <w:rPr>
            <w:rFonts w:ascii="Arial" w:hAnsi="Arial" w:cs="Arial"/>
            <w:sz w:val="18"/>
            <w:szCs w:val="18"/>
            <w:highlight w:val="magenta"/>
            <w:lang w:val="en-GB"/>
          </w:rPr>
          <w:delText>]</w:delText>
        </w:r>
        <w:r w:rsidR="002E7A0C" w:rsidDel="00C36476">
          <w:rPr>
            <w:rFonts w:ascii="Arial" w:hAnsi="Arial" w:cs="Arial"/>
            <w:sz w:val="18"/>
            <w:szCs w:val="18"/>
            <w:lang w:val="en-GB"/>
          </w:rPr>
          <w:delText xml:space="preserve">. </w:delText>
        </w:r>
      </w:del>
      <w:del w:id="1057" w:author="ms699852" w:date="2017-10-19T14:33:00Z">
        <w:r w:rsidR="002E7A0C" w:rsidDel="00B447EC">
          <w:rPr>
            <w:rFonts w:ascii="Arial" w:hAnsi="Arial" w:cs="Arial"/>
            <w:sz w:val="18"/>
            <w:szCs w:val="18"/>
            <w:lang w:val="en-GB"/>
          </w:rPr>
          <w:delText>The possibility of using network connectivity also reduces the energy consumption of the registration process on the mobile devices itself, which makes sensor tracking more viable for increasing the location- and orientation accuracy. The specific challenge is then to define a trade-off between network transmission load and tasks that are done locally on the device.</w:delText>
        </w:r>
      </w:del>
    </w:p>
    <w:p w14:paraId="5AB6E7FB" w14:textId="1C90AFFD" w:rsidR="00713530" w:rsidDel="00B447EC" w:rsidRDefault="00061162" w:rsidP="00B447EC">
      <w:pPr>
        <w:widowControl w:val="0"/>
        <w:tabs>
          <w:tab w:val="left" w:pos="142"/>
        </w:tabs>
        <w:jc w:val="both"/>
        <w:rPr>
          <w:del w:id="1058" w:author="ms699852" w:date="2017-10-19T14:33:00Z"/>
          <w:rFonts w:ascii="Arial" w:hAnsi="Arial" w:cs="Arial"/>
          <w:sz w:val="18"/>
          <w:szCs w:val="18"/>
          <w:lang w:val="en-GB"/>
        </w:rPr>
        <w:pPrChange w:id="1059" w:author="ms699852" w:date="2017-10-19T14:33:00Z">
          <w:pPr>
            <w:widowControl w:val="0"/>
            <w:tabs>
              <w:tab w:val="left" w:pos="142"/>
            </w:tabs>
            <w:jc w:val="both"/>
          </w:pPr>
        </w:pPrChange>
      </w:pPr>
      <w:del w:id="1060" w:author="ms699852" w:date="2017-10-19T14:33:00Z">
        <w:r w:rsidDel="00B447EC">
          <w:rPr>
            <w:rFonts w:ascii="Arial" w:hAnsi="Arial" w:cs="Arial"/>
            <w:sz w:val="18"/>
            <w:szCs w:val="18"/>
            <w:lang w:val="en-GB"/>
          </w:rPr>
          <w:tab/>
        </w:r>
        <w:r w:rsidR="00713530" w:rsidDel="00B447EC">
          <w:rPr>
            <w:rFonts w:ascii="Arial" w:hAnsi="Arial" w:cs="Arial"/>
            <w:sz w:val="18"/>
            <w:szCs w:val="18"/>
            <w:lang w:val="en-GB"/>
          </w:rPr>
          <w:delText xml:space="preserve">In cases where network connectivity is not available or not being used, performance is a much more limiting factor of what can </w:delText>
        </w:r>
        <w:r w:rsidR="00BE789F" w:rsidDel="00B447EC">
          <w:rPr>
            <w:rFonts w:ascii="Arial" w:hAnsi="Arial" w:cs="Arial"/>
            <w:sz w:val="18"/>
            <w:szCs w:val="18"/>
            <w:lang w:val="en-GB"/>
          </w:rPr>
          <w:delText xml:space="preserve">algorithmically </w:delText>
        </w:r>
        <w:r w:rsidR="00713530" w:rsidDel="00B447EC">
          <w:rPr>
            <w:rFonts w:ascii="Arial" w:hAnsi="Arial" w:cs="Arial"/>
            <w:sz w:val="18"/>
            <w:szCs w:val="18"/>
            <w:lang w:val="en-GB"/>
          </w:rPr>
          <w:delText xml:space="preserve">be achieved. </w:delText>
        </w:r>
        <w:r w:rsidR="007128C4" w:rsidDel="00B447EC">
          <w:rPr>
            <w:rFonts w:ascii="Arial" w:hAnsi="Arial" w:cs="Arial"/>
            <w:sz w:val="18"/>
            <w:szCs w:val="18"/>
            <w:lang w:val="en-GB"/>
          </w:rPr>
          <w:delText>The computational complexity of f</w:delText>
        </w:r>
        <w:r w:rsidR="00713530" w:rsidDel="00B447EC">
          <w:rPr>
            <w:rFonts w:ascii="Arial" w:hAnsi="Arial" w:cs="Arial"/>
            <w:sz w:val="18"/>
            <w:szCs w:val="18"/>
            <w:lang w:val="en-GB"/>
          </w:rPr>
          <w:delText xml:space="preserve">eature-based geometry is </w:delText>
        </w:r>
        <w:r w:rsidR="007128C4" w:rsidDel="00B447EC">
          <w:rPr>
            <w:rFonts w:ascii="Arial" w:hAnsi="Arial" w:cs="Arial"/>
            <w:sz w:val="18"/>
            <w:szCs w:val="18"/>
            <w:lang w:val="en-GB"/>
          </w:rPr>
          <w:delText>linked to the image resolution</w:delText>
        </w:r>
        <w:r w:rsidR="00BE789F" w:rsidDel="00B447EC">
          <w:rPr>
            <w:rFonts w:ascii="Arial" w:hAnsi="Arial" w:cs="Arial"/>
            <w:sz w:val="18"/>
            <w:szCs w:val="18"/>
            <w:lang w:val="en-GB"/>
          </w:rPr>
          <w:delText xml:space="preserve"> (see </w:delText>
        </w:r>
        <w:r w:rsidR="00D00E53" w:rsidRPr="00A361BE" w:rsidDel="00B447EC">
          <w:rPr>
            <w:rFonts w:ascii="Arial" w:hAnsi="Arial" w:cs="Arial"/>
            <w:sz w:val="18"/>
            <w:szCs w:val="18"/>
            <w:highlight w:val="darkGray"/>
            <w:lang w:val="en-GB"/>
            <w:rPrChange w:id="1061" w:author="ms699852" w:date="2017-10-19T13:42:00Z">
              <w:rPr>
                <w:rFonts w:ascii="Arial" w:hAnsi="Arial" w:cs="Arial"/>
                <w:sz w:val="18"/>
                <w:szCs w:val="18"/>
                <w:highlight w:val="red"/>
                <w:lang w:val="en-GB"/>
              </w:rPr>
            </w:rPrChange>
          </w:rPr>
          <w:delText xml:space="preserve">fig. </w:delText>
        </w:r>
        <w:r w:rsidR="00852CB1" w:rsidRPr="00A361BE" w:rsidDel="00B447EC">
          <w:rPr>
            <w:rFonts w:ascii="Arial" w:hAnsi="Arial" w:cs="Arial"/>
            <w:sz w:val="18"/>
            <w:szCs w:val="18"/>
            <w:highlight w:val="darkGray"/>
            <w:lang w:val="en-GB"/>
            <w:rPrChange w:id="1062" w:author="ms699852" w:date="2017-10-19T13:42:00Z">
              <w:rPr>
                <w:rFonts w:ascii="Arial" w:hAnsi="Arial" w:cs="Arial"/>
                <w:sz w:val="18"/>
                <w:szCs w:val="18"/>
                <w:lang w:val="en-GB"/>
              </w:rPr>
            </w:rPrChange>
          </w:rPr>
          <w:delText>3-5</w:delText>
        </w:r>
        <w:r w:rsidR="00BE789F" w:rsidDel="00B447EC">
          <w:rPr>
            <w:rFonts w:ascii="Arial" w:hAnsi="Arial" w:cs="Arial"/>
            <w:sz w:val="18"/>
            <w:szCs w:val="18"/>
            <w:lang w:val="en-GB"/>
          </w:rPr>
          <w:delText>)</w:delText>
        </w:r>
        <w:r w:rsidR="005D5C6B" w:rsidDel="00B447EC">
          <w:rPr>
            <w:rFonts w:ascii="Arial" w:hAnsi="Arial" w:cs="Arial"/>
            <w:sz w:val="18"/>
            <w:szCs w:val="18"/>
            <w:lang w:val="en-GB"/>
          </w:rPr>
          <w:delText xml:space="preserve"> and size of the 3D surface model</w:delText>
        </w:r>
        <w:r w:rsidR="007128C4" w:rsidDel="00B447EC">
          <w:rPr>
            <w:rFonts w:ascii="Arial" w:hAnsi="Arial" w:cs="Arial"/>
            <w:sz w:val="18"/>
            <w:szCs w:val="18"/>
            <w:lang w:val="en-GB"/>
          </w:rPr>
          <w:delText>.</w:delText>
        </w:r>
        <w:r w:rsidR="00BE789F" w:rsidDel="00B447EC">
          <w:rPr>
            <w:rFonts w:ascii="Arial" w:hAnsi="Arial" w:cs="Arial"/>
            <w:sz w:val="18"/>
            <w:szCs w:val="18"/>
            <w:lang w:val="en-GB"/>
          </w:rPr>
          <w:delText xml:space="preserve"> The effect is commonly mitigated on desktop hardware due to CPU vectori</w:delText>
        </w:r>
        <w:r w:rsidR="00652D66" w:rsidDel="00B447EC">
          <w:rPr>
            <w:rFonts w:ascii="Arial" w:hAnsi="Arial" w:cs="Arial"/>
            <w:sz w:val="18"/>
            <w:szCs w:val="18"/>
            <w:lang w:val="en-GB"/>
          </w:rPr>
          <w:delText>s</w:delText>
        </w:r>
        <w:r w:rsidR="00BE789F" w:rsidDel="00B447EC">
          <w:rPr>
            <w:rFonts w:ascii="Arial" w:hAnsi="Arial" w:cs="Arial"/>
            <w:sz w:val="18"/>
            <w:szCs w:val="18"/>
            <w:lang w:val="en-GB"/>
          </w:rPr>
          <w:delText xml:space="preserve">ation, SSE instructions and GPU-based image filtering, which are not available on mobile hardware architectures. Lower-resolution images speed up the calculation but also result in less-accurate feature matching in general. Furthermore, the rendering of the 3D model – marginally contributing to the computation runtime on desktops – is slow and restrictive (in terms of model size) on mobile devices, meaning that it contributes majorly to the algorithmic runtime (see table </w:delText>
        </w:r>
      </w:del>
      <w:del w:id="1063" w:author="ms699852" w:date="2017-10-19T13:43:00Z">
        <w:r w:rsidR="00BE789F" w:rsidDel="00A361BE">
          <w:rPr>
            <w:rFonts w:ascii="Arial" w:hAnsi="Arial" w:cs="Arial"/>
            <w:sz w:val="18"/>
            <w:szCs w:val="18"/>
            <w:lang w:val="en-GB"/>
          </w:rPr>
          <w:delText>XYZ</w:delText>
        </w:r>
      </w:del>
      <w:del w:id="1064" w:author="ms699852" w:date="2017-10-19T14:33:00Z">
        <w:r w:rsidR="00BE789F" w:rsidDel="00B447EC">
          <w:rPr>
            <w:rFonts w:ascii="Arial" w:hAnsi="Arial" w:cs="Arial"/>
            <w:sz w:val="18"/>
            <w:szCs w:val="18"/>
            <w:lang w:val="en-GB"/>
          </w:rPr>
          <w:delText>). The computational complexity relates to a given energy budget used to register an image</w:delText>
        </w:r>
      </w:del>
      <w:del w:id="1065" w:author="ms699852" w:date="2017-10-19T13:43:00Z">
        <w:r w:rsidR="00652D66" w:rsidDel="00A361BE">
          <w:rPr>
            <w:rFonts w:ascii="Arial" w:hAnsi="Arial" w:cs="Arial"/>
            <w:sz w:val="18"/>
            <w:szCs w:val="18"/>
            <w:lang w:val="en-GB"/>
          </w:rPr>
          <w:delText xml:space="preserve"> (see tablet XYZ)</w:delText>
        </w:r>
      </w:del>
      <w:del w:id="1066" w:author="ms699852" w:date="2017-10-19T14:33:00Z">
        <w:r w:rsidR="00BE789F" w:rsidDel="00B447EC">
          <w:rPr>
            <w:rFonts w:ascii="Arial" w:hAnsi="Arial" w:cs="Arial"/>
            <w:sz w:val="18"/>
            <w:szCs w:val="18"/>
            <w:lang w:val="en-GB"/>
          </w:rPr>
          <w:delText xml:space="preserve">, which is a drawback for </w:delText>
        </w:r>
        <w:r w:rsidR="00652D66" w:rsidDel="00B447EC">
          <w:rPr>
            <w:rFonts w:ascii="Arial" w:hAnsi="Arial" w:cs="Arial"/>
            <w:sz w:val="18"/>
            <w:szCs w:val="18"/>
            <w:lang w:val="en-GB"/>
          </w:rPr>
          <w:delText>extended</w:delText>
        </w:r>
        <w:r w:rsidR="00BE789F" w:rsidDel="00B447EC">
          <w:rPr>
            <w:rFonts w:ascii="Arial" w:hAnsi="Arial" w:cs="Arial"/>
            <w:sz w:val="18"/>
            <w:szCs w:val="18"/>
            <w:lang w:val="en-GB"/>
          </w:rPr>
          <w:delText xml:space="preserve"> u</w:delText>
        </w:r>
        <w:r w:rsidR="00652D66" w:rsidDel="00B447EC">
          <w:rPr>
            <w:rFonts w:ascii="Arial" w:hAnsi="Arial" w:cs="Arial"/>
            <w:sz w:val="18"/>
            <w:szCs w:val="18"/>
            <w:lang w:val="en-GB"/>
          </w:rPr>
          <w:delText>tilisation</w:delText>
        </w:r>
        <w:r w:rsidR="00BE789F" w:rsidDel="00B447EC">
          <w:rPr>
            <w:rFonts w:ascii="Arial" w:hAnsi="Arial" w:cs="Arial"/>
            <w:sz w:val="18"/>
            <w:szCs w:val="18"/>
            <w:lang w:val="en-GB"/>
          </w:rPr>
          <w:delText xml:space="preserve"> of the technology for some application domains</w:delText>
        </w:r>
        <w:r w:rsidR="00652D66" w:rsidDel="00B447EC">
          <w:rPr>
            <w:rFonts w:ascii="Arial" w:hAnsi="Arial" w:cs="Arial"/>
            <w:sz w:val="18"/>
            <w:szCs w:val="18"/>
            <w:lang w:val="en-GB"/>
          </w:rPr>
          <w:delText>.</w:delText>
        </w:r>
      </w:del>
    </w:p>
    <w:p w14:paraId="35EE7821" w14:textId="77777777" w:rsidR="00061162" w:rsidRDefault="00061162" w:rsidP="00376F1C">
      <w:pPr>
        <w:widowControl w:val="0"/>
        <w:tabs>
          <w:tab w:val="left" w:pos="142"/>
        </w:tabs>
        <w:jc w:val="both"/>
        <w:rPr>
          <w:rFonts w:ascii="Arial" w:hAnsi="Arial" w:cs="Arial"/>
          <w:lang w:val="en-GB"/>
        </w:rPr>
      </w:pPr>
    </w:p>
    <w:p w14:paraId="18834BB4" w14:textId="3B148164" w:rsidR="00D00E53" w:rsidRDefault="00FE4599" w:rsidP="00C35850">
      <w:pPr>
        <w:widowControl w:val="0"/>
        <w:tabs>
          <w:tab w:val="left" w:pos="142"/>
        </w:tabs>
        <w:jc w:val="center"/>
        <w:rPr>
          <w:rFonts w:ascii="Arial" w:hAnsi="Arial" w:cs="Arial"/>
          <w:lang w:val="en-GB"/>
        </w:rPr>
      </w:pPr>
      <w:ins w:id="1067" w:author="ms699852" w:date="2017-10-18T09:51:00Z">
        <w:r>
          <w:rPr>
            <w:rFonts w:ascii="Arial" w:hAnsi="Arial" w:cs="Arial"/>
            <w:noProof/>
            <w:lang w:val="en-GB"/>
          </w:rPr>
          <w:drawing>
            <wp:inline distT="0" distB="0" distL="0" distR="0" wp14:anchorId="20BA63A8" wp14:editId="6E6D1B02">
              <wp:extent cx="4241843" cy="1938655"/>
              <wp:effectExtent l="0" t="0" r="6350" b="444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surements_NewTable"/>
                      <pic:cNvPicPr>
                        <a:picLocks noChangeAspect="1" noChangeArrowheads="1"/>
                      </pic:cNvPicPr>
                    </pic:nvPicPr>
                    <pic:blipFill>
                      <a:blip r:embed="rId20"/>
                      <a:stretch>
                        <a:fillRect/>
                      </a:stretch>
                    </pic:blipFill>
                    <pic:spPr bwMode="auto">
                      <a:xfrm>
                        <a:off x="0" y="0"/>
                        <a:ext cx="4241843" cy="1938655"/>
                      </a:xfrm>
                      <a:prstGeom prst="rect">
                        <a:avLst/>
                      </a:prstGeom>
                      <a:noFill/>
                      <a:ln>
                        <a:noFill/>
                      </a:ln>
                    </pic:spPr>
                  </pic:pic>
                </a:graphicData>
              </a:graphic>
            </wp:inline>
          </w:drawing>
        </w:r>
      </w:ins>
      <w:del w:id="1068" w:author="ms699852" w:date="2017-10-18T09:51:00Z">
        <w:r>
          <w:rPr>
            <w:rFonts w:ascii="Arial" w:hAnsi="Arial" w:cs="Arial"/>
            <w:noProof/>
            <w:lang w:val="en-GB"/>
          </w:rPr>
          <w:drawing>
            <wp:inline distT="0" distB="0" distL="0" distR="0" wp14:anchorId="298DF003" wp14:editId="2A21661C">
              <wp:extent cx="4206240" cy="1111885"/>
              <wp:effectExtent l="0" t="0" r="0" b="0"/>
              <wp:docPr id="11" name="Bild 11" descr="measurements_performance_imag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asurements_performance_imageSiz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6240" cy="1111885"/>
                      </a:xfrm>
                      <a:prstGeom prst="rect">
                        <a:avLst/>
                      </a:prstGeom>
                      <a:noFill/>
                      <a:ln>
                        <a:noFill/>
                      </a:ln>
                    </pic:spPr>
                  </pic:pic>
                </a:graphicData>
              </a:graphic>
            </wp:inline>
          </w:drawing>
        </w:r>
      </w:del>
    </w:p>
    <w:p w14:paraId="7FFBF754" w14:textId="354ED132" w:rsidR="00B06A8C" w:rsidRPr="00B447EC" w:rsidDel="00B87DE4" w:rsidRDefault="00B06A8C" w:rsidP="00B06A8C">
      <w:pPr>
        <w:widowControl w:val="0"/>
        <w:rPr>
          <w:del w:id="1069" w:author="ms699852" w:date="2017-10-18T09:52:00Z"/>
          <w:rFonts w:ascii="Arial" w:hAnsi="Arial" w:cs="Arial"/>
          <w:color w:val="000000" w:themeColor="text1"/>
          <w:lang w:val="en-US"/>
          <w:rPrChange w:id="1070" w:author="ms699852" w:date="2017-10-19T14:32:00Z">
            <w:rPr>
              <w:del w:id="1071" w:author="ms699852" w:date="2017-10-18T09:52:00Z"/>
              <w:rFonts w:ascii="Arial" w:hAnsi="Arial" w:cs="Arial"/>
              <w:lang w:val="en-US"/>
            </w:rPr>
          </w:rPrChange>
        </w:rPr>
      </w:pPr>
      <w:del w:id="1072" w:author="ms699852" w:date="2017-10-17T18:38:00Z">
        <w:r w:rsidRPr="00B447EC" w:rsidDel="00B974D8">
          <w:rPr>
            <w:rFonts w:ascii="Arial" w:hAnsi="Arial" w:cs="Arial"/>
            <w:b/>
            <w:bCs/>
            <w:color w:val="000000" w:themeColor="text1"/>
            <w:sz w:val="18"/>
            <w:szCs w:val="18"/>
            <w:lang w:val="en-US"/>
            <w:rPrChange w:id="1073" w:author="ms699852" w:date="2017-10-19T14:32:00Z">
              <w:rPr>
                <w:rFonts w:ascii="Arial" w:hAnsi="Arial" w:cs="Arial"/>
                <w:b/>
                <w:bCs/>
                <w:sz w:val="18"/>
                <w:szCs w:val="18"/>
                <w:lang w:val="en-US"/>
              </w:rPr>
            </w:rPrChange>
          </w:rPr>
          <w:delText>Fig</w:delText>
        </w:r>
      </w:del>
      <w:ins w:id="1074" w:author="ms699852" w:date="2017-10-17T18:38:00Z">
        <w:r w:rsidR="00B974D8" w:rsidRPr="00B447EC">
          <w:rPr>
            <w:rFonts w:ascii="Arial" w:hAnsi="Arial" w:cs="Arial"/>
            <w:b/>
            <w:bCs/>
            <w:color w:val="000000" w:themeColor="text1"/>
            <w:sz w:val="18"/>
            <w:szCs w:val="18"/>
            <w:lang w:val="en-US"/>
            <w:rPrChange w:id="1075" w:author="ms699852" w:date="2017-10-19T14:32:00Z">
              <w:rPr>
                <w:rFonts w:ascii="Arial" w:hAnsi="Arial" w:cs="Arial"/>
                <w:b/>
                <w:bCs/>
                <w:sz w:val="18"/>
                <w:szCs w:val="18"/>
                <w:lang w:val="en-US"/>
              </w:rPr>
            </w:rPrChange>
          </w:rPr>
          <w:t>Tab</w:t>
        </w:r>
      </w:ins>
      <w:r w:rsidRPr="00B447EC">
        <w:rPr>
          <w:rFonts w:ascii="Arial" w:hAnsi="Arial" w:cs="Arial"/>
          <w:b/>
          <w:bCs/>
          <w:color w:val="000000" w:themeColor="text1"/>
          <w:sz w:val="18"/>
          <w:szCs w:val="18"/>
          <w:lang w:val="en-US"/>
          <w:rPrChange w:id="1076" w:author="ms699852" w:date="2017-10-19T14:32:00Z">
            <w:rPr>
              <w:rFonts w:ascii="Arial" w:hAnsi="Arial" w:cs="Arial"/>
              <w:b/>
              <w:bCs/>
              <w:sz w:val="18"/>
              <w:szCs w:val="18"/>
              <w:lang w:val="en-US"/>
            </w:rPr>
          </w:rPrChange>
        </w:rPr>
        <w:t xml:space="preserve">. </w:t>
      </w:r>
      <w:ins w:id="1077" w:author="ms699852" w:date="2017-10-17T18:38:00Z">
        <w:r w:rsidR="00B974D8" w:rsidRPr="00B447EC">
          <w:rPr>
            <w:rFonts w:ascii="Arial" w:hAnsi="Arial" w:cs="Arial"/>
            <w:b/>
            <w:bCs/>
            <w:color w:val="000000" w:themeColor="text1"/>
            <w:sz w:val="18"/>
            <w:szCs w:val="18"/>
            <w:lang w:val="en-US"/>
            <w:rPrChange w:id="1078" w:author="ms699852" w:date="2017-10-19T14:32:00Z">
              <w:rPr>
                <w:rFonts w:ascii="Arial" w:hAnsi="Arial" w:cs="Arial"/>
                <w:b/>
                <w:bCs/>
                <w:sz w:val="18"/>
                <w:szCs w:val="18"/>
                <w:lang w:val="en-US"/>
              </w:rPr>
            </w:rPrChange>
          </w:rPr>
          <w:t>1</w:t>
        </w:r>
      </w:ins>
      <w:del w:id="1079" w:author="ms699852" w:date="2017-10-17T18:38:00Z">
        <w:r w:rsidRPr="00B447EC" w:rsidDel="00B974D8">
          <w:rPr>
            <w:rFonts w:ascii="Arial" w:hAnsi="Arial" w:cs="Arial"/>
            <w:b/>
            <w:bCs/>
            <w:color w:val="000000" w:themeColor="text1"/>
            <w:sz w:val="18"/>
            <w:szCs w:val="18"/>
            <w:lang w:val="en-US"/>
            <w:rPrChange w:id="1080" w:author="ms699852" w:date="2017-10-19T14:32:00Z">
              <w:rPr>
                <w:rFonts w:ascii="Arial" w:hAnsi="Arial" w:cs="Arial"/>
                <w:b/>
                <w:bCs/>
                <w:sz w:val="18"/>
                <w:szCs w:val="18"/>
                <w:lang w:val="en-US"/>
              </w:rPr>
            </w:rPrChange>
          </w:rPr>
          <w:delText>3</w:delText>
        </w:r>
      </w:del>
      <w:r w:rsidRPr="00B447EC">
        <w:rPr>
          <w:rFonts w:ascii="Arial" w:hAnsi="Arial" w:cs="Arial"/>
          <w:b/>
          <w:bCs/>
          <w:color w:val="000000" w:themeColor="text1"/>
          <w:sz w:val="18"/>
          <w:szCs w:val="18"/>
          <w:lang w:val="en-US"/>
          <w:rPrChange w:id="1081" w:author="ms699852" w:date="2017-10-19T14:32:00Z">
            <w:rPr>
              <w:rFonts w:ascii="Arial" w:hAnsi="Arial" w:cs="Arial"/>
              <w:b/>
              <w:bCs/>
              <w:sz w:val="18"/>
              <w:szCs w:val="18"/>
              <w:lang w:val="en-US"/>
            </w:rPr>
          </w:rPrChange>
        </w:rPr>
        <w:t>.</w:t>
      </w:r>
      <w:r w:rsidRPr="00B447EC">
        <w:rPr>
          <w:rFonts w:ascii="Arial" w:hAnsi="Arial" w:cs="Arial"/>
          <w:color w:val="000000" w:themeColor="text1"/>
          <w:sz w:val="18"/>
          <w:szCs w:val="18"/>
          <w:lang w:val="en-US"/>
          <w:rPrChange w:id="1082" w:author="ms699852" w:date="2017-10-19T14:32:00Z">
            <w:rPr>
              <w:rFonts w:ascii="Arial" w:hAnsi="Arial" w:cs="Arial"/>
              <w:sz w:val="18"/>
              <w:szCs w:val="18"/>
              <w:lang w:val="en-US"/>
            </w:rPr>
          </w:rPrChange>
        </w:rPr>
        <w:t xml:space="preserve"> </w:t>
      </w:r>
      <w:ins w:id="1083" w:author="ms699852" w:date="2017-10-19T14:32:00Z">
        <w:r w:rsidR="00B447EC" w:rsidRPr="00B447EC">
          <w:rPr>
            <w:rFonts w:ascii="Arial" w:hAnsi="Arial" w:cs="Arial"/>
            <w:color w:val="000000" w:themeColor="text1"/>
            <w:sz w:val="18"/>
            <w:szCs w:val="18"/>
            <w:lang w:val="en-US"/>
            <w:rPrChange w:id="1084" w:author="ms699852" w:date="2017-10-19T14:32:00Z">
              <w:rPr>
                <w:rFonts w:ascii="Arial" w:hAnsi="Arial" w:cs="Arial"/>
                <w:sz w:val="18"/>
                <w:szCs w:val="18"/>
                <w:lang w:val="en-US"/>
              </w:rPr>
            </w:rPrChange>
          </w:rPr>
          <w:t xml:space="preserve">Check </w:t>
        </w:r>
      </w:ins>
      <w:del w:id="1085" w:author="ms699852" w:date="2017-10-19T14:32:00Z">
        <w:r w:rsidRPr="00B447EC" w:rsidDel="00B447EC">
          <w:rPr>
            <w:rFonts w:ascii="Arial" w:hAnsi="Arial" w:cs="Arial"/>
            <w:color w:val="000000" w:themeColor="text1"/>
            <w:sz w:val="18"/>
            <w:szCs w:val="18"/>
            <w:lang w:val="en-GB"/>
            <w:rPrChange w:id="1086" w:author="ms699852" w:date="2017-10-19T14:32:00Z">
              <w:rPr>
                <w:rFonts w:ascii="Arial" w:hAnsi="Arial" w:cs="Arial"/>
                <w:sz w:val="18"/>
                <w:szCs w:val="18"/>
                <w:lang w:val="en-GB"/>
              </w:rPr>
            </w:rPrChange>
          </w:rPr>
          <w:delText>C</w:delText>
        </w:r>
      </w:del>
      <w:ins w:id="1087" w:author="ms699852" w:date="2017-10-19T14:32:00Z">
        <w:r w:rsidR="00B447EC" w:rsidRPr="00B447EC">
          <w:rPr>
            <w:rFonts w:ascii="Arial" w:hAnsi="Arial" w:cs="Arial"/>
            <w:color w:val="000000" w:themeColor="text1"/>
            <w:sz w:val="18"/>
            <w:szCs w:val="18"/>
            <w:lang w:val="en-GB"/>
            <w:rPrChange w:id="1088" w:author="ms699852" w:date="2017-10-19T14:32:00Z">
              <w:rPr>
                <w:rFonts w:ascii="Arial" w:hAnsi="Arial" w:cs="Arial"/>
                <w:color w:val="FF0000"/>
                <w:sz w:val="18"/>
                <w:szCs w:val="18"/>
                <w:lang w:val="en-GB"/>
              </w:rPr>
            </w:rPrChange>
          </w:rPr>
          <w:t>c</w:t>
        </w:r>
      </w:ins>
      <w:r w:rsidRPr="00B447EC">
        <w:rPr>
          <w:rFonts w:ascii="Arial" w:hAnsi="Arial" w:cs="Arial"/>
          <w:color w:val="000000" w:themeColor="text1"/>
          <w:sz w:val="18"/>
          <w:szCs w:val="18"/>
          <w:lang w:val="en-GB"/>
          <w:rPrChange w:id="1089" w:author="ms699852" w:date="2017-10-19T14:32:00Z">
            <w:rPr>
              <w:rFonts w:ascii="Arial" w:hAnsi="Arial" w:cs="Arial"/>
              <w:sz w:val="18"/>
              <w:szCs w:val="18"/>
              <w:lang w:val="en-GB"/>
            </w:rPr>
          </w:rPrChange>
        </w:rPr>
        <w:t>omputation performance</w:t>
      </w:r>
      <w:ins w:id="1090" w:author="ms699852" w:date="2017-10-19T14:29:00Z">
        <w:r w:rsidR="00B447EC" w:rsidRPr="00B447EC">
          <w:rPr>
            <w:rFonts w:ascii="Arial" w:hAnsi="Arial" w:cs="Arial"/>
            <w:color w:val="000000" w:themeColor="text1"/>
            <w:sz w:val="18"/>
            <w:szCs w:val="18"/>
            <w:lang w:val="en-GB"/>
            <w:rPrChange w:id="1091" w:author="ms699852" w:date="2017-10-19T14:32:00Z">
              <w:rPr>
                <w:rFonts w:ascii="Arial" w:hAnsi="Arial" w:cs="Arial"/>
                <w:color w:val="FF0000"/>
                <w:sz w:val="18"/>
                <w:szCs w:val="18"/>
                <w:lang w:val="en-GB"/>
              </w:rPr>
            </w:rPrChange>
          </w:rPr>
          <w:t xml:space="preserve">: </w:t>
        </w:r>
      </w:ins>
      <w:ins w:id="1092" w:author="ms699852" w:date="2017-10-19T14:30:00Z">
        <w:r w:rsidR="00B447EC" w:rsidRPr="00B447EC">
          <w:rPr>
            <w:rFonts w:ascii="Arial" w:hAnsi="Arial" w:cs="Arial"/>
            <w:color w:val="000000" w:themeColor="text1"/>
            <w:sz w:val="18"/>
            <w:szCs w:val="18"/>
            <w:lang w:val="en-GB"/>
            <w:rPrChange w:id="1093" w:author="ms699852" w:date="2017-10-19T14:32:00Z">
              <w:rPr>
                <w:rFonts w:ascii="Arial" w:hAnsi="Arial" w:cs="Arial"/>
                <w:color w:val="FF0000"/>
                <w:sz w:val="18"/>
                <w:szCs w:val="18"/>
                <w:lang w:val="en-GB"/>
              </w:rPr>
            </w:rPrChange>
          </w:rPr>
          <w:t xml:space="preserve">varying </w:t>
        </w:r>
      </w:ins>
      <w:del w:id="1094" w:author="ms699852" w:date="2017-10-19T14:29:00Z">
        <w:r w:rsidRPr="00B447EC" w:rsidDel="001470B8">
          <w:rPr>
            <w:rFonts w:ascii="Arial" w:hAnsi="Arial" w:cs="Arial"/>
            <w:color w:val="000000" w:themeColor="text1"/>
            <w:sz w:val="18"/>
            <w:szCs w:val="18"/>
            <w:lang w:val="en-GB"/>
            <w:rPrChange w:id="1095" w:author="ms699852" w:date="2017-10-19T14:32:00Z">
              <w:rPr>
                <w:rFonts w:ascii="Arial" w:hAnsi="Arial" w:cs="Arial"/>
                <w:sz w:val="18"/>
                <w:szCs w:val="18"/>
                <w:lang w:val="en-GB"/>
              </w:rPr>
            </w:rPrChange>
          </w:rPr>
          <w:delText xml:space="preserve">, </w:delText>
        </w:r>
      </w:del>
      <w:del w:id="1096" w:author="ms699852" w:date="2017-10-19T14:30:00Z">
        <w:r w:rsidRPr="00B447EC" w:rsidDel="001470B8">
          <w:rPr>
            <w:rFonts w:ascii="Arial" w:hAnsi="Arial" w:cs="Arial"/>
            <w:color w:val="000000" w:themeColor="text1"/>
            <w:sz w:val="18"/>
            <w:szCs w:val="18"/>
            <w:lang w:val="en-GB"/>
            <w:rPrChange w:id="1097" w:author="ms699852" w:date="2017-10-19T14:32:00Z">
              <w:rPr>
                <w:rFonts w:ascii="Arial" w:hAnsi="Arial" w:cs="Arial"/>
                <w:sz w:val="18"/>
                <w:szCs w:val="18"/>
                <w:lang w:val="en-GB"/>
              </w:rPr>
            </w:rPrChange>
          </w:rPr>
          <w:delText xml:space="preserve">comparing </w:delText>
        </w:r>
      </w:del>
      <w:del w:id="1098" w:author="ms699852" w:date="2017-10-19T14:29:00Z">
        <w:r w:rsidRPr="00B447EC" w:rsidDel="001470B8">
          <w:rPr>
            <w:rFonts w:ascii="Arial" w:hAnsi="Arial" w:cs="Arial"/>
            <w:color w:val="000000" w:themeColor="text1"/>
            <w:sz w:val="18"/>
            <w:szCs w:val="18"/>
            <w:lang w:val="en-GB"/>
            <w:rPrChange w:id="1099" w:author="ms699852" w:date="2017-10-19T14:32:00Z">
              <w:rPr>
                <w:rFonts w:ascii="Arial" w:hAnsi="Arial" w:cs="Arial"/>
                <w:sz w:val="18"/>
                <w:szCs w:val="18"/>
                <w:lang w:val="en-GB"/>
              </w:rPr>
            </w:rPrChange>
          </w:rPr>
          <w:delText xml:space="preserve">different </w:delText>
        </w:r>
      </w:del>
      <w:r w:rsidRPr="00B447EC">
        <w:rPr>
          <w:rFonts w:ascii="Arial" w:hAnsi="Arial" w:cs="Arial"/>
          <w:color w:val="000000" w:themeColor="text1"/>
          <w:sz w:val="18"/>
          <w:szCs w:val="18"/>
          <w:lang w:val="en-GB"/>
          <w:rPrChange w:id="1100" w:author="ms699852" w:date="2017-10-19T14:32:00Z">
            <w:rPr>
              <w:rFonts w:ascii="Arial" w:hAnsi="Arial" w:cs="Arial"/>
              <w:sz w:val="18"/>
              <w:szCs w:val="18"/>
              <w:lang w:val="en-GB"/>
            </w:rPr>
          </w:rPrChange>
        </w:rPr>
        <w:t xml:space="preserve">image </w:t>
      </w:r>
      <w:del w:id="1101" w:author="ms699852" w:date="2017-10-19T14:31:00Z">
        <w:r w:rsidRPr="00B447EC" w:rsidDel="00B447EC">
          <w:rPr>
            <w:rFonts w:ascii="Arial" w:hAnsi="Arial" w:cs="Arial"/>
            <w:color w:val="000000" w:themeColor="text1"/>
            <w:sz w:val="18"/>
            <w:szCs w:val="18"/>
            <w:lang w:val="en-GB"/>
            <w:rPrChange w:id="1102" w:author="ms699852" w:date="2017-10-19T14:32:00Z">
              <w:rPr>
                <w:rFonts w:ascii="Arial" w:hAnsi="Arial" w:cs="Arial"/>
                <w:sz w:val="18"/>
                <w:szCs w:val="18"/>
                <w:lang w:val="en-GB"/>
              </w:rPr>
            </w:rPrChange>
          </w:rPr>
          <w:delText xml:space="preserve">resolutions </w:delText>
        </w:r>
      </w:del>
      <w:r w:rsidRPr="00B447EC">
        <w:rPr>
          <w:rFonts w:ascii="Arial" w:hAnsi="Arial" w:cs="Arial"/>
          <w:color w:val="000000" w:themeColor="text1"/>
          <w:sz w:val="18"/>
          <w:szCs w:val="18"/>
          <w:lang w:val="en-GB"/>
          <w:rPrChange w:id="1103" w:author="ms699852" w:date="2017-10-19T14:32:00Z">
            <w:rPr>
              <w:rFonts w:ascii="Arial" w:hAnsi="Arial" w:cs="Arial"/>
              <w:sz w:val="18"/>
              <w:szCs w:val="18"/>
              <w:lang w:val="en-GB"/>
            </w:rPr>
          </w:rPrChange>
        </w:rPr>
        <w:t xml:space="preserve">scales </w:t>
      </w:r>
      <w:del w:id="1104" w:author="ms699852" w:date="2017-10-19T14:29:00Z">
        <w:r w:rsidRPr="00B447EC" w:rsidDel="001470B8">
          <w:rPr>
            <w:rFonts w:ascii="Arial" w:hAnsi="Arial" w:cs="Arial"/>
            <w:color w:val="000000" w:themeColor="text1"/>
            <w:sz w:val="18"/>
            <w:szCs w:val="18"/>
            <w:lang w:val="en-GB"/>
            <w:rPrChange w:id="1105" w:author="ms699852" w:date="2017-10-19T14:32:00Z">
              <w:rPr>
                <w:rFonts w:ascii="Arial" w:hAnsi="Arial" w:cs="Arial"/>
                <w:sz w:val="18"/>
                <w:szCs w:val="18"/>
                <w:lang w:val="en-GB"/>
              </w:rPr>
            </w:rPrChange>
          </w:rPr>
          <w:delText>and their c</w:delText>
        </w:r>
      </w:del>
      <w:del w:id="1106" w:author="ms699852" w:date="2017-10-19T14:30:00Z">
        <w:r w:rsidRPr="00B447EC" w:rsidDel="001470B8">
          <w:rPr>
            <w:rFonts w:ascii="Arial" w:hAnsi="Arial" w:cs="Arial"/>
            <w:color w:val="000000" w:themeColor="text1"/>
            <w:sz w:val="18"/>
            <w:szCs w:val="18"/>
            <w:lang w:val="en-GB"/>
            <w:rPrChange w:id="1107" w:author="ms699852" w:date="2017-10-19T14:32:00Z">
              <w:rPr>
                <w:rFonts w:ascii="Arial" w:hAnsi="Arial" w:cs="Arial"/>
                <w:sz w:val="18"/>
                <w:szCs w:val="18"/>
                <w:lang w:val="en-GB"/>
              </w:rPr>
            </w:rPrChange>
          </w:rPr>
          <w:delText xml:space="preserve">omputational </w:delText>
        </w:r>
      </w:del>
      <w:ins w:id="1108" w:author="ms699852" w:date="2017-10-19T14:29:00Z">
        <w:r w:rsidR="00B447EC" w:rsidRPr="00B447EC">
          <w:rPr>
            <w:rFonts w:ascii="Arial" w:hAnsi="Arial" w:cs="Arial"/>
            <w:color w:val="000000" w:themeColor="text1"/>
            <w:sz w:val="18"/>
            <w:szCs w:val="18"/>
            <w:lang w:val="en-GB"/>
            <w:rPrChange w:id="1109" w:author="ms699852" w:date="2017-10-19T14:32:00Z">
              <w:rPr>
                <w:rFonts w:ascii="Arial" w:hAnsi="Arial" w:cs="Arial"/>
                <w:color w:val="FF0000"/>
                <w:sz w:val="18"/>
                <w:szCs w:val="18"/>
                <w:lang w:val="en-GB"/>
              </w:rPr>
            </w:rPrChange>
          </w:rPr>
          <w:t xml:space="preserve">(fixed model size), </w:t>
        </w:r>
      </w:ins>
      <w:del w:id="1110" w:author="ms699852" w:date="2017-10-19T14:30:00Z">
        <w:r w:rsidRPr="00B447EC" w:rsidDel="001470B8">
          <w:rPr>
            <w:rFonts w:ascii="Arial" w:hAnsi="Arial" w:cs="Arial"/>
            <w:color w:val="000000" w:themeColor="text1"/>
            <w:sz w:val="18"/>
            <w:szCs w:val="18"/>
            <w:lang w:val="en-GB"/>
            <w:rPrChange w:id="1111" w:author="ms699852" w:date="2017-10-19T14:32:00Z">
              <w:rPr>
                <w:rFonts w:ascii="Arial" w:hAnsi="Arial" w:cs="Arial"/>
                <w:sz w:val="18"/>
                <w:szCs w:val="18"/>
                <w:lang w:val="en-GB"/>
              </w:rPr>
            </w:rPrChange>
          </w:rPr>
          <w:delText>impact while keeping the model size fixed.</w:delText>
        </w:r>
      </w:del>
    </w:p>
    <w:p w14:paraId="004C418A" w14:textId="77777777" w:rsidR="00D00E53" w:rsidRPr="00B447EC" w:rsidDel="00B87DE4" w:rsidRDefault="00D00E53" w:rsidP="00376F1C">
      <w:pPr>
        <w:widowControl w:val="0"/>
        <w:tabs>
          <w:tab w:val="left" w:pos="142"/>
        </w:tabs>
        <w:jc w:val="both"/>
        <w:rPr>
          <w:del w:id="1112" w:author="ms699852" w:date="2017-10-18T09:52:00Z"/>
          <w:rFonts w:ascii="Arial" w:hAnsi="Arial" w:cs="Arial"/>
          <w:color w:val="000000" w:themeColor="text1"/>
          <w:lang w:val="en-US"/>
          <w:rPrChange w:id="1113" w:author="ms699852" w:date="2017-10-19T14:32:00Z">
            <w:rPr>
              <w:del w:id="1114" w:author="ms699852" w:date="2017-10-18T09:52:00Z"/>
              <w:rFonts w:ascii="Arial" w:hAnsi="Arial" w:cs="Arial"/>
              <w:lang w:val="en-US"/>
            </w:rPr>
          </w:rPrChange>
        </w:rPr>
      </w:pPr>
    </w:p>
    <w:p w14:paraId="087AED87" w14:textId="6B138480" w:rsidR="00D00E53" w:rsidRPr="00B447EC" w:rsidDel="00B87DE4" w:rsidRDefault="00FE4599" w:rsidP="00C35850">
      <w:pPr>
        <w:widowControl w:val="0"/>
        <w:tabs>
          <w:tab w:val="left" w:pos="142"/>
        </w:tabs>
        <w:jc w:val="center"/>
        <w:rPr>
          <w:del w:id="1115" w:author="ms699852" w:date="2017-10-18T09:52:00Z"/>
          <w:rFonts w:ascii="Arial" w:hAnsi="Arial" w:cs="Arial"/>
          <w:color w:val="000000" w:themeColor="text1"/>
          <w:lang w:val="en-GB"/>
          <w:rPrChange w:id="1116" w:author="ms699852" w:date="2017-10-19T14:32:00Z">
            <w:rPr>
              <w:del w:id="1117" w:author="ms699852" w:date="2017-10-18T09:52:00Z"/>
              <w:rFonts w:ascii="Arial" w:hAnsi="Arial" w:cs="Arial"/>
              <w:lang w:val="en-GB"/>
            </w:rPr>
          </w:rPrChange>
        </w:rPr>
      </w:pPr>
      <w:del w:id="1118" w:author="ms699852" w:date="2017-10-18T09:51:00Z">
        <w:r w:rsidRPr="00B447EC">
          <w:rPr>
            <w:rFonts w:ascii="Arial" w:hAnsi="Arial" w:cs="Arial"/>
            <w:noProof/>
            <w:color w:val="000000" w:themeColor="text1"/>
            <w:lang w:val="en-GB"/>
            <w:rPrChange w:id="1119" w:author="ms699852" w:date="2017-10-19T14:32:00Z">
              <w:rPr>
                <w:rFonts w:ascii="Arial" w:hAnsi="Arial" w:cs="Arial"/>
                <w:noProof/>
                <w:lang w:val="en-GB"/>
              </w:rPr>
            </w:rPrChange>
          </w:rPr>
          <w:drawing>
            <wp:inline distT="0" distB="0" distL="0" distR="0" wp14:anchorId="453D5D9C" wp14:editId="061EEA69">
              <wp:extent cx="4110990" cy="654685"/>
              <wp:effectExtent l="0" t="0" r="0" b="0"/>
              <wp:docPr id="12" name="Bild 12" descr="measurements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asurements_lowR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0990" cy="654685"/>
                      </a:xfrm>
                      <a:prstGeom prst="rect">
                        <a:avLst/>
                      </a:prstGeom>
                      <a:noFill/>
                      <a:ln>
                        <a:noFill/>
                      </a:ln>
                    </pic:spPr>
                  </pic:pic>
                </a:graphicData>
              </a:graphic>
            </wp:inline>
          </w:drawing>
        </w:r>
      </w:del>
    </w:p>
    <w:p w14:paraId="6EF715D4" w14:textId="19DB5E03" w:rsidR="00B06A8C" w:rsidRPr="00B447EC" w:rsidDel="00B87DE4" w:rsidRDefault="00B06A8C">
      <w:pPr>
        <w:widowControl w:val="0"/>
        <w:rPr>
          <w:del w:id="1120" w:author="ms699852" w:date="2017-10-18T09:52:00Z"/>
          <w:rFonts w:ascii="Arial" w:hAnsi="Arial" w:cs="Arial"/>
          <w:color w:val="000000" w:themeColor="text1"/>
          <w:lang w:val="en-US"/>
          <w:rPrChange w:id="1121" w:author="ms699852" w:date="2017-10-19T14:32:00Z">
            <w:rPr>
              <w:del w:id="1122" w:author="ms699852" w:date="2017-10-18T09:52:00Z"/>
              <w:rFonts w:ascii="Arial" w:hAnsi="Arial" w:cs="Arial"/>
              <w:lang w:val="en-US"/>
            </w:rPr>
          </w:rPrChange>
        </w:rPr>
      </w:pPr>
      <w:del w:id="1123" w:author="ms699852" w:date="2017-10-17T18:38:00Z">
        <w:r w:rsidRPr="00B447EC" w:rsidDel="00B974D8">
          <w:rPr>
            <w:rFonts w:ascii="Arial" w:hAnsi="Arial" w:cs="Arial"/>
            <w:b/>
            <w:bCs/>
            <w:color w:val="000000" w:themeColor="text1"/>
            <w:sz w:val="18"/>
            <w:szCs w:val="18"/>
            <w:lang w:val="en-US"/>
            <w:rPrChange w:id="1124" w:author="ms699852" w:date="2017-10-19T14:32:00Z">
              <w:rPr>
                <w:rFonts w:ascii="Arial" w:hAnsi="Arial" w:cs="Arial"/>
                <w:b/>
                <w:bCs/>
                <w:sz w:val="18"/>
                <w:szCs w:val="18"/>
                <w:lang w:val="en-US"/>
              </w:rPr>
            </w:rPrChange>
          </w:rPr>
          <w:delText>Fig</w:delText>
        </w:r>
      </w:del>
      <w:del w:id="1125" w:author="ms699852" w:date="2017-10-18T09:52:00Z">
        <w:r w:rsidRPr="00B447EC" w:rsidDel="00B87DE4">
          <w:rPr>
            <w:rFonts w:ascii="Arial" w:hAnsi="Arial" w:cs="Arial"/>
            <w:b/>
            <w:bCs/>
            <w:color w:val="000000" w:themeColor="text1"/>
            <w:sz w:val="18"/>
            <w:szCs w:val="18"/>
            <w:lang w:val="en-US"/>
            <w:rPrChange w:id="1126" w:author="ms699852" w:date="2017-10-19T14:32:00Z">
              <w:rPr>
                <w:rFonts w:ascii="Arial" w:hAnsi="Arial" w:cs="Arial"/>
                <w:b/>
                <w:bCs/>
                <w:sz w:val="18"/>
                <w:szCs w:val="18"/>
                <w:lang w:val="en-US"/>
              </w:rPr>
            </w:rPrChange>
          </w:rPr>
          <w:delText xml:space="preserve">. </w:delText>
        </w:r>
      </w:del>
      <w:del w:id="1127" w:author="ms699852" w:date="2017-10-17T18:38:00Z">
        <w:r w:rsidRPr="00B447EC" w:rsidDel="00B974D8">
          <w:rPr>
            <w:rFonts w:ascii="Arial" w:hAnsi="Arial" w:cs="Arial"/>
            <w:b/>
            <w:bCs/>
            <w:color w:val="000000" w:themeColor="text1"/>
            <w:sz w:val="18"/>
            <w:szCs w:val="18"/>
            <w:lang w:val="en-US"/>
            <w:rPrChange w:id="1128" w:author="ms699852" w:date="2017-10-19T14:32:00Z">
              <w:rPr>
                <w:rFonts w:ascii="Arial" w:hAnsi="Arial" w:cs="Arial"/>
                <w:b/>
                <w:bCs/>
                <w:sz w:val="18"/>
                <w:szCs w:val="18"/>
                <w:lang w:val="en-US"/>
              </w:rPr>
            </w:rPrChange>
          </w:rPr>
          <w:delText>4</w:delText>
        </w:r>
      </w:del>
      <w:del w:id="1129" w:author="ms699852" w:date="2017-10-18T09:52:00Z">
        <w:r w:rsidRPr="00B447EC" w:rsidDel="00B87DE4">
          <w:rPr>
            <w:rFonts w:ascii="Arial" w:hAnsi="Arial" w:cs="Arial"/>
            <w:b/>
            <w:bCs/>
            <w:color w:val="000000" w:themeColor="text1"/>
            <w:sz w:val="18"/>
            <w:szCs w:val="18"/>
            <w:lang w:val="en-US"/>
            <w:rPrChange w:id="1130" w:author="ms699852" w:date="2017-10-19T14:32:00Z">
              <w:rPr>
                <w:rFonts w:ascii="Arial" w:hAnsi="Arial" w:cs="Arial"/>
                <w:b/>
                <w:bCs/>
                <w:sz w:val="18"/>
                <w:szCs w:val="18"/>
                <w:lang w:val="en-US"/>
              </w:rPr>
            </w:rPrChange>
          </w:rPr>
          <w:delText>.</w:delText>
        </w:r>
        <w:r w:rsidRPr="00B447EC" w:rsidDel="00B87DE4">
          <w:rPr>
            <w:rFonts w:ascii="Arial" w:hAnsi="Arial" w:cs="Arial"/>
            <w:color w:val="000000" w:themeColor="text1"/>
            <w:sz w:val="18"/>
            <w:szCs w:val="18"/>
            <w:lang w:val="en-US"/>
            <w:rPrChange w:id="1131" w:author="ms699852" w:date="2017-10-19T14:32:00Z">
              <w:rPr>
                <w:rFonts w:ascii="Arial" w:hAnsi="Arial" w:cs="Arial"/>
                <w:sz w:val="18"/>
                <w:szCs w:val="18"/>
                <w:lang w:val="en-US"/>
              </w:rPr>
            </w:rPrChange>
          </w:rPr>
          <w:delText xml:space="preserve"> </w:delText>
        </w:r>
      </w:del>
      <w:del w:id="1132" w:author="ms699852" w:date="2017-10-19T14:30:00Z">
        <w:r w:rsidRPr="00B447EC" w:rsidDel="001470B8">
          <w:rPr>
            <w:rFonts w:ascii="Arial" w:hAnsi="Arial" w:cs="Arial"/>
            <w:color w:val="000000" w:themeColor="text1"/>
            <w:sz w:val="18"/>
            <w:szCs w:val="18"/>
            <w:lang w:val="en-GB"/>
            <w:rPrChange w:id="1133" w:author="ms699852" w:date="2017-10-19T14:32:00Z">
              <w:rPr>
                <w:rFonts w:ascii="Arial" w:hAnsi="Arial" w:cs="Arial"/>
                <w:sz w:val="18"/>
                <w:szCs w:val="18"/>
                <w:lang w:val="en-GB"/>
              </w:rPr>
            </w:rPrChange>
          </w:rPr>
          <w:delText xml:space="preserve">Computation performance for </w:delText>
        </w:r>
      </w:del>
      <w:r w:rsidRPr="00B447EC">
        <w:rPr>
          <w:rFonts w:ascii="Arial" w:hAnsi="Arial" w:cs="Arial"/>
          <w:color w:val="000000" w:themeColor="text1"/>
          <w:sz w:val="18"/>
          <w:szCs w:val="18"/>
          <w:lang w:val="en-GB"/>
          <w:rPrChange w:id="1134" w:author="ms699852" w:date="2017-10-19T14:32:00Z">
            <w:rPr>
              <w:rFonts w:ascii="Arial" w:hAnsi="Arial" w:cs="Arial"/>
              <w:sz w:val="18"/>
              <w:szCs w:val="18"/>
              <w:lang w:val="en-GB"/>
            </w:rPr>
          </w:rPrChange>
        </w:rPr>
        <w:t>regist</w:t>
      </w:r>
      <w:ins w:id="1135" w:author="ms699852" w:date="2017-10-19T14:31:00Z">
        <w:r w:rsidR="00B447EC" w:rsidRPr="00B447EC">
          <w:rPr>
            <w:rFonts w:ascii="Arial" w:hAnsi="Arial" w:cs="Arial"/>
            <w:color w:val="000000" w:themeColor="text1"/>
            <w:sz w:val="18"/>
            <w:szCs w:val="18"/>
            <w:lang w:val="en-GB"/>
            <w:rPrChange w:id="1136" w:author="ms699852" w:date="2017-10-19T14:32:00Z">
              <w:rPr>
                <w:rFonts w:ascii="Arial" w:hAnsi="Arial" w:cs="Arial"/>
                <w:color w:val="FF0000"/>
                <w:sz w:val="18"/>
                <w:szCs w:val="18"/>
                <w:lang w:val="en-GB"/>
              </w:rPr>
            </w:rPrChange>
          </w:rPr>
          <w:t>ration of</w:t>
        </w:r>
      </w:ins>
      <w:del w:id="1137" w:author="ms699852" w:date="2017-10-19T14:31:00Z">
        <w:r w:rsidRPr="00B447EC" w:rsidDel="00B447EC">
          <w:rPr>
            <w:rFonts w:ascii="Arial" w:hAnsi="Arial" w:cs="Arial"/>
            <w:color w:val="000000" w:themeColor="text1"/>
            <w:sz w:val="18"/>
            <w:szCs w:val="18"/>
            <w:lang w:val="en-GB"/>
            <w:rPrChange w:id="1138" w:author="ms699852" w:date="2017-10-19T14:32:00Z">
              <w:rPr>
                <w:rFonts w:ascii="Arial" w:hAnsi="Arial" w:cs="Arial"/>
                <w:sz w:val="18"/>
                <w:szCs w:val="18"/>
                <w:lang w:val="en-GB"/>
              </w:rPr>
            </w:rPrChange>
          </w:rPr>
          <w:delText>ering</w:delText>
        </w:r>
      </w:del>
      <w:r w:rsidRPr="00B447EC">
        <w:rPr>
          <w:rFonts w:ascii="Arial" w:hAnsi="Arial" w:cs="Arial"/>
          <w:color w:val="000000" w:themeColor="text1"/>
          <w:sz w:val="18"/>
          <w:szCs w:val="18"/>
          <w:lang w:val="en-GB"/>
          <w:rPrChange w:id="1139" w:author="ms699852" w:date="2017-10-19T14:32:00Z">
            <w:rPr>
              <w:rFonts w:ascii="Arial" w:hAnsi="Arial" w:cs="Arial"/>
              <w:sz w:val="18"/>
              <w:szCs w:val="18"/>
              <w:lang w:val="en-GB"/>
            </w:rPr>
          </w:rPrChange>
        </w:rPr>
        <w:t xml:space="preserve"> half-resolution images to low-resolution models</w:t>
      </w:r>
      <w:ins w:id="1140" w:author="ms699852" w:date="2017-10-19T14:31:00Z">
        <w:r w:rsidR="00B447EC" w:rsidRPr="00B447EC">
          <w:rPr>
            <w:rFonts w:ascii="Arial" w:hAnsi="Arial" w:cs="Arial"/>
            <w:color w:val="000000" w:themeColor="text1"/>
            <w:sz w:val="18"/>
            <w:szCs w:val="18"/>
            <w:lang w:val="en-GB"/>
            <w:rPrChange w:id="1141" w:author="ms699852" w:date="2017-10-19T14:32:00Z">
              <w:rPr>
                <w:rFonts w:ascii="Arial" w:hAnsi="Arial" w:cs="Arial"/>
                <w:color w:val="FF0000"/>
                <w:sz w:val="18"/>
                <w:szCs w:val="18"/>
                <w:lang w:val="en-GB"/>
              </w:rPr>
            </w:rPrChange>
          </w:rPr>
          <w:t xml:space="preserve">, </w:t>
        </w:r>
      </w:ins>
      <w:del w:id="1142" w:author="ms699852" w:date="2017-10-19T14:31:00Z">
        <w:r w:rsidRPr="00B447EC" w:rsidDel="00B447EC">
          <w:rPr>
            <w:rFonts w:ascii="Arial" w:hAnsi="Arial" w:cs="Arial"/>
            <w:color w:val="000000" w:themeColor="text1"/>
            <w:sz w:val="18"/>
            <w:szCs w:val="18"/>
            <w:lang w:val="en-GB"/>
            <w:rPrChange w:id="1143" w:author="ms699852" w:date="2017-10-19T14:32:00Z">
              <w:rPr>
                <w:rFonts w:ascii="Arial" w:hAnsi="Arial" w:cs="Arial"/>
                <w:sz w:val="18"/>
                <w:szCs w:val="18"/>
                <w:lang w:val="en-GB"/>
              </w:rPr>
            </w:rPrChange>
          </w:rPr>
          <w:delText xml:space="preserve"> </w:delText>
        </w:r>
      </w:del>
      <w:del w:id="1144" w:author="ms699852" w:date="2017-10-19T14:30:00Z">
        <w:r w:rsidRPr="00B447EC" w:rsidDel="00B447EC">
          <w:rPr>
            <w:rFonts w:ascii="Arial" w:hAnsi="Arial" w:cs="Arial"/>
            <w:color w:val="000000" w:themeColor="text1"/>
            <w:sz w:val="18"/>
            <w:szCs w:val="18"/>
            <w:lang w:val="en-GB"/>
            <w:rPrChange w:id="1145" w:author="ms699852" w:date="2017-10-19T14:32:00Z">
              <w:rPr>
                <w:rFonts w:ascii="Arial" w:hAnsi="Arial" w:cs="Arial"/>
                <w:sz w:val="18"/>
                <w:szCs w:val="18"/>
                <w:lang w:val="en-GB"/>
              </w:rPr>
            </w:rPrChange>
          </w:rPr>
          <w:delText>(running on the majority of tablets interactively)</w:delText>
        </w:r>
      </w:del>
    </w:p>
    <w:p w14:paraId="180D60AB" w14:textId="77777777" w:rsidR="00D00E53" w:rsidRPr="00B447EC" w:rsidDel="00B87DE4" w:rsidRDefault="00D00E53">
      <w:pPr>
        <w:widowControl w:val="0"/>
        <w:rPr>
          <w:del w:id="1146" w:author="ms699852" w:date="2017-10-18T09:52:00Z"/>
          <w:rFonts w:ascii="Arial" w:hAnsi="Arial" w:cs="Arial"/>
          <w:color w:val="000000" w:themeColor="text1"/>
          <w:lang w:val="en-US"/>
          <w:rPrChange w:id="1147" w:author="ms699852" w:date="2017-10-19T14:32:00Z">
            <w:rPr>
              <w:del w:id="1148" w:author="ms699852" w:date="2017-10-18T09:52:00Z"/>
              <w:rFonts w:ascii="Arial" w:hAnsi="Arial" w:cs="Arial"/>
              <w:lang w:val="en-US"/>
            </w:rPr>
          </w:rPrChange>
        </w:rPr>
        <w:pPrChange w:id="1149" w:author="ms699852" w:date="2017-10-18T09:52:00Z">
          <w:pPr>
            <w:widowControl w:val="0"/>
            <w:tabs>
              <w:tab w:val="left" w:pos="142"/>
            </w:tabs>
            <w:jc w:val="center"/>
          </w:pPr>
        </w:pPrChange>
      </w:pPr>
    </w:p>
    <w:p w14:paraId="544231A6" w14:textId="56886771" w:rsidR="00D00E53" w:rsidRPr="00B447EC" w:rsidDel="00B87DE4" w:rsidRDefault="00FE4599" w:rsidP="00C35850">
      <w:pPr>
        <w:widowControl w:val="0"/>
        <w:tabs>
          <w:tab w:val="left" w:pos="142"/>
        </w:tabs>
        <w:jc w:val="center"/>
        <w:rPr>
          <w:del w:id="1150" w:author="ms699852" w:date="2017-10-18T09:52:00Z"/>
          <w:rFonts w:ascii="Arial" w:hAnsi="Arial" w:cs="Arial"/>
          <w:color w:val="000000" w:themeColor="text1"/>
          <w:lang w:val="en-GB"/>
          <w:rPrChange w:id="1151" w:author="ms699852" w:date="2017-10-19T14:32:00Z">
            <w:rPr>
              <w:del w:id="1152" w:author="ms699852" w:date="2017-10-18T09:52:00Z"/>
              <w:rFonts w:ascii="Arial" w:hAnsi="Arial" w:cs="Arial"/>
              <w:lang w:val="en-GB"/>
            </w:rPr>
          </w:rPrChange>
        </w:rPr>
      </w:pPr>
      <w:del w:id="1153" w:author="ms699852" w:date="2017-10-18T09:51:00Z">
        <w:r w:rsidRPr="00B447EC">
          <w:rPr>
            <w:rFonts w:ascii="Arial" w:hAnsi="Arial" w:cs="Arial"/>
            <w:noProof/>
            <w:color w:val="000000" w:themeColor="text1"/>
            <w:lang w:val="en-GB"/>
            <w:rPrChange w:id="1154" w:author="ms699852" w:date="2017-10-19T14:32:00Z">
              <w:rPr>
                <w:rFonts w:ascii="Arial" w:hAnsi="Arial" w:cs="Arial"/>
                <w:noProof/>
                <w:lang w:val="en-GB"/>
              </w:rPr>
            </w:rPrChange>
          </w:rPr>
          <w:drawing>
            <wp:inline distT="0" distB="0" distL="0" distR="0" wp14:anchorId="5E3CFE31" wp14:editId="7FB4CF7A">
              <wp:extent cx="4096385" cy="650875"/>
              <wp:effectExtent l="0" t="0" r="0" b="0"/>
              <wp:docPr id="13" name="Bild 13" descr="measurements_high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asurements_high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6385" cy="650875"/>
                      </a:xfrm>
                      <a:prstGeom prst="rect">
                        <a:avLst/>
                      </a:prstGeom>
                      <a:noFill/>
                      <a:ln>
                        <a:noFill/>
                      </a:ln>
                    </pic:spPr>
                  </pic:pic>
                </a:graphicData>
              </a:graphic>
            </wp:inline>
          </w:drawing>
        </w:r>
      </w:del>
    </w:p>
    <w:p w14:paraId="0A77899F" w14:textId="5BCE8700" w:rsidR="00B06A8C" w:rsidRPr="00B447EC" w:rsidDel="00764418" w:rsidRDefault="00B06A8C">
      <w:pPr>
        <w:widowControl w:val="0"/>
        <w:tabs>
          <w:tab w:val="left" w:pos="142"/>
        </w:tabs>
        <w:jc w:val="center"/>
        <w:rPr>
          <w:del w:id="1155" w:author="ms699852" w:date="2017-10-17T21:27:00Z"/>
          <w:rFonts w:ascii="Arial" w:hAnsi="Arial" w:cs="Arial"/>
          <w:color w:val="000000" w:themeColor="text1"/>
          <w:lang w:val="en-US"/>
          <w:rPrChange w:id="1156" w:author="ms699852" w:date="2017-10-19T14:32:00Z">
            <w:rPr>
              <w:del w:id="1157" w:author="ms699852" w:date="2017-10-17T21:27:00Z"/>
              <w:rFonts w:ascii="Arial" w:hAnsi="Arial" w:cs="Arial"/>
              <w:lang w:val="en-US"/>
            </w:rPr>
          </w:rPrChange>
        </w:rPr>
        <w:pPrChange w:id="1158" w:author="ms699852" w:date="2017-10-18T09:52:00Z">
          <w:pPr>
            <w:widowControl w:val="0"/>
          </w:pPr>
        </w:pPrChange>
      </w:pPr>
      <w:del w:id="1159" w:author="ms699852" w:date="2017-10-17T18:38:00Z">
        <w:r w:rsidRPr="00B447EC" w:rsidDel="00B974D8">
          <w:rPr>
            <w:rFonts w:ascii="Arial" w:hAnsi="Arial" w:cs="Arial"/>
            <w:b/>
            <w:bCs/>
            <w:color w:val="000000" w:themeColor="text1"/>
            <w:sz w:val="18"/>
            <w:szCs w:val="18"/>
            <w:lang w:val="en-US"/>
            <w:rPrChange w:id="1160" w:author="ms699852" w:date="2017-10-19T14:32:00Z">
              <w:rPr>
                <w:rFonts w:ascii="Arial" w:hAnsi="Arial" w:cs="Arial"/>
                <w:b/>
                <w:bCs/>
                <w:sz w:val="18"/>
                <w:szCs w:val="18"/>
                <w:lang w:val="en-US"/>
              </w:rPr>
            </w:rPrChange>
          </w:rPr>
          <w:delText>Fig</w:delText>
        </w:r>
      </w:del>
      <w:del w:id="1161" w:author="ms699852" w:date="2017-10-18T09:52:00Z">
        <w:r w:rsidRPr="00B447EC" w:rsidDel="00B87DE4">
          <w:rPr>
            <w:rFonts w:ascii="Arial" w:hAnsi="Arial" w:cs="Arial"/>
            <w:b/>
            <w:bCs/>
            <w:color w:val="000000" w:themeColor="text1"/>
            <w:sz w:val="18"/>
            <w:szCs w:val="18"/>
            <w:lang w:val="en-US"/>
            <w:rPrChange w:id="1162" w:author="ms699852" w:date="2017-10-19T14:32:00Z">
              <w:rPr>
                <w:rFonts w:ascii="Arial" w:hAnsi="Arial" w:cs="Arial"/>
                <w:b/>
                <w:bCs/>
                <w:sz w:val="18"/>
                <w:szCs w:val="18"/>
                <w:lang w:val="en-US"/>
              </w:rPr>
            </w:rPrChange>
          </w:rPr>
          <w:delText xml:space="preserve">. </w:delText>
        </w:r>
      </w:del>
      <w:del w:id="1163" w:author="ms699852" w:date="2017-10-17T18:38:00Z">
        <w:r w:rsidRPr="00B447EC" w:rsidDel="00B974D8">
          <w:rPr>
            <w:rFonts w:ascii="Arial" w:hAnsi="Arial" w:cs="Arial"/>
            <w:b/>
            <w:bCs/>
            <w:color w:val="000000" w:themeColor="text1"/>
            <w:sz w:val="18"/>
            <w:szCs w:val="18"/>
            <w:lang w:val="en-US"/>
            <w:rPrChange w:id="1164" w:author="ms699852" w:date="2017-10-19T14:32:00Z">
              <w:rPr>
                <w:rFonts w:ascii="Arial" w:hAnsi="Arial" w:cs="Arial"/>
                <w:b/>
                <w:bCs/>
                <w:sz w:val="18"/>
                <w:szCs w:val="18"/>
                <w:lang w:val="en-US"/>
              </w:rPr>
            </w:rPrChange>
          </w:rPr>
          <w:delText>5</w:delText>
        </w:r>
      </w:del>
      <w:del w:id="1165" w:author="ms699852" w:date="2017-10-18T09:52:00Z">
        <w:r w:rsidRPr="00B447EC" w:rsidDel="00B87DE4">
          <w:rPr>
            <w:rFonts w:ascii="Arial" w:hAnsi="Arial" w:cs="Arial"/>
            <w:b/>
            <w:bCs/>
            <w:color w:val="000000" w:themeColor="text1"/>
            <w:sz w:val="18"/>
            <w:szCs w:val="18"/>
            <w:lang w:val="en-US"/>
            <w:rPrChange w:id="1166" w:author="ms699852" w:date="2017-10-19T14:32:00Z">
              <w:rPr>
                <w:rFonts w:ascii="Arial" w:hAnsi="Arial" w:cs="Arial"/>
                <w:b/>
                <w:bCs/>
                <w:sz w:val="18"/>
                <w:szCs w:val="18"/>
                <w:lang w:val="en-US"/>
              </w:rPr>
            </w:rPrChange>
          </w:rPr>
          <w:delText>.</w:delText>
        </w:r>
      </w:del>
      <w:del w:id="1167" w:author="ms699852" w:date="2017-10-19T14:31:00Z">
        <w:r w:rsidRPr="00B447EC" w:rsidDel="00B447EC">
          <w:rPr>
            <w:rFonts w:ascii="Arial" w:hAnsi="Arial" w:cs="Arial"/>
            <w:color w:val="000000" w:themeColor="text1"/>
            <w:sz w:val="18"/>
            <w:szCs w:val="18"/>
            <w:lang w:val="en-US"/>
            <w:rPrChange w:id="1168" w:author="ms699852" w:date="2017-10-19T14:32:00Z">
              <w:rPr>
                <w:rFonts w:ascii="Arial" w:hAnsi="Arial" w:cs="Arial"/>
                <w:sz w:val="18"/>
                <w:szCs w:val="18"/>
                <w:lang w:val="en-US"/>
              </w:rPr>
            </w:rPrChange>
          </w:rPr>
          <w:delText xml:space="preserve"> </w:delText>
        </w:r>
        <w:r w:rsidRPr="00B447EC" w:rsidDel="00B447EC">
          <w:rPr>
            <w:rFonts w:ascii="Arial" w:hAnsi="Arial" w:cs="Arial"/>
            <w:color w:val="000000" w:themeColor="text1"/>
            <w:sz w:val="18"/>
            <w:szCs w:val="18"/>
            <w:lang w:val="en-GB"/>
            <w:rPrChange w:id="1169" w:author="ms699852" w:date="2017-10-19T14:32:00Z">
              <w:rPr>
                <w:rFonts w:ascii="Arial" w:hAnsi="Arial" w:cs="Arial"/>
                <w:sz w:val="18"/>
                <w:szCs w:val="18"/>
                <w:lang w:val="en-GB"/>
              </w:rPr>
            </w:rPrChange>
          </w:rPr>
          <w:delText xml:space="preserve">Computation performance for </w:delText>
        </w:r>
      </w:del>
      <w:ins w:id="1170" w:author="ms699852" w:date="2017-10-19T14:31:00Z">
        <w:r w:rsidR="00B447EC" w:rsidRPr="00B447EC">
          <w:rPr>
            <w:rFonts w:ascii="Arial" w:hAnsi="Arial" w:cs="Arial"/>
            <w:color w:val="000000" w:themeColor="text1"/>
            <w:sz w:val="18"/>
            <w:szCs w:val="18"/>
            <w:lang w:val="en-GB"/>
            <w:rPrChange w:id="1171" w:author="ms699852" w:date="2017-10-19T14:32:00Z">
              <w:rPr>
                <w:rFonts w:ascii="Arial" w:hAnsi="Arial" w:cs="Arial"/>
                <w:color w:val="FF0000"/>
                <w:sz w:val="18"/>
                <w:szCs w:val="18"/>
                <w:lang w:val="en-GB"/>
              </w:rPr>
            </w:rPrChange>
          </w:rPr>
          <w:t xml:space="preserve">registration of </w:t>
        </w:r>
      </w:ins>
      <w:del w:id="1172" w:author="ms699852" w:date="2017-10-19T14:31:00Z">
        <w:r w:rsidRPr="00B447EC" w:rsidDel="00B447EC">
          <w:rPr>
            <w:rFonts w:ascii="Arial" w:hAnsi="Arial" w:cs="Arial"/>
            <w:color w:val="000000" w:themeColor="text1"/>
            <w:sz w:val="18"/>
            <w:szCs w:val="18"/>
            <w:lang w:val="en-GB"/>
            <w:rPrChange w:id="1173" w:author="ms699852" w:date="2017-10-19T14:32:00Z">
              <w:rPr>
                <w:rFonts w:ascii="Arial" w:hAnsi="Arial" w:cs="Arial"/>
                <w:sz w:val="18"/>
                <w:szCs w:val="18"/>
                <w:lang w:val="en-GB"/>
              </w:rPr>
            </w:rPrChange>
          </w:rPr>
          <w:delText xml:space="preserve">registering </w:delText>
        </w:r>
      </w:del>
      <w:r w:rsidRPr="00B447EC">
        <w:rPr>
          <w:rFonts w:ascii="Arial" w:hAnsi="Arial" w:cs="Arial"/>
          <w:color w:val="000000" w:themeColor="text1"/>
          <w:sz w:val="18"/>
          <w:szCs w:val="18"/>
          <w:lang w:val="en-GB"/>
          <w:rPrChange w:id="1174" w:author="ms699852" w:date="2017-10-19T14:32:00Z">
            <w:rPr>
              <w:rFonts w:ascii="Arial" w:hAnsi="Arial" w:cs="Arial"/>
              <w:sz w:val="18"/>
              <w:szCs w:val="18"/>
              <w:lang w:val="en-GB"/>
            </w:rPr>
          </w:rPrChange>
        </w:rPr>
        <w:t>half-resolution images to high-resolution models</w:t>
      </w:r>
      <w:ins w:id="1175" w:author="ms699852" w:date="2017-10-19T14:31:00Z">
        <w:r w:rsidR="00B447EC" w:rsidRPr="00B447EC">
          <w:rPr>
            <w:rFonts w:ascii="Arial" w:hAnsi="Arial" w:cs="Arial"/>
            <w:color w:val="000000" w:themeColor="text1"/>
            <w:sz w:val="18"/>
            <w:szCs w:val="18"/>
            <w:lang w:val="en-GB"/>
            <w:rPrChange w:id="1176" w:author="ms699852" w:date="2017-10-19T14:32:00Z">
              <w:rPr>
                <w:rFonts w:ascii="Arial" w:hAnsi="Arial" w:cs="Arial"/>
                <w:color w:val="FF0000"/>
                <w:sz w:val="18"/>
                <w:szCs w:val="18"/>
                <w:lang w:val="en-GB"/>
              </w:rPr>
            </w:rPrChange>
          </w:rPr>
          <w:t xml:space="preserve"> (valid for tablets with </w:t>
        </w:r>
      </w:ins>
      <w:del w:id="1177" w:author="ms699852" w:date="2017-10-19T14:31:00Z">
        <w:r w:rsidRPr="00B447EC" w:rsidDel="00B447EC">
          <w:rPr>
            <w:rFonts w:ascii="Arial" w:hAnsi="Arial" w:cs="Arial"/>
            <w:color w:val="000000" w:themeColor="text1"/>
            <w:sz w:val="18"/>
            <w:szCs w:val="18"/>
            <w:lang w:val="en-GB"/>
            <w:rPrChange w:id="1178" w:author="ms699852" w:date="2017-10-19T14:32:00Z">
              <w:rPr>
                <w:rFonts w:ascii="Arial" w:hAnsi="Arial" w:cs="Arial"/>
                <w:sz w:val="18"/>
                <w:szCs w:val="18"/>
                <w:lang w:val="en-GB"/>
              </w:rPr>
            </w:rPrChange>
          </w:rPr>
          <w:delText>,</w:delText>
        </w:r>
      </w:del>
      <w:del w:id="1179" w:author="ms699852" w:date="2017-10-19T14:32:00Z">
        <w:r w:rsidRPr="00B447EC" w:rsidDel="00B447EC">
          <w:rPr>
            <w:rFonts w:ascii="Arial" w:hAnsi="Arial" w:cs="Arial"/>
            <w:color w:val="000000" w:themeColor="text1"/>
            <w:sz w:val="18"/>
            <w:szCs w:val="18"/>
            <w:lang w:val="en-GB"/>
            <w:rPrChange w:id="1180" w:author="ms699852" w:date="2017-10-19T14:32:00Z">
              <w:rPr>
                <w:rFonts w:ascii="Arial" w:hAnsi="Arial" w:cs="Arial"/>
                <w:sz w:val="18"/>
                <w:szCs w:val="18"/>
                <w:lang w:val="en-GB"/>
              </w:rPr>
            </w:rPrChange>
          </w:rPr>
          <w:delText xml:space="preserve"> only facilitated by tablets with </w:delText>
        </w:r>
      </w:del>
      <w:r w:rsidRPr="00B447EC">
        <w:rPr>
          <w:rFonts w:ascii="Arial" w:hAnsi="Arial" w:cs="Arial"/>
          <w:color w:val="000000" w:themeColor="text1"/>
          <w:sz w:val="18"/>
          <w:szCs w:val="18"/>
          <w:lang w:val="en-GB"/>
          <w:rPrChange w:id="1181" w:author="ms699852" w:date="2017-10-19T14:32:00Z">
            <w:rPr>
              <w:rFonts w:ascii="Arial" w:hAnsi="Arial" w:cs="Arial"/>
              <w:sz w:val="18"/>
              <w:szCs w:val="18"/>
              <w:lang w:val="en-GB"/>
            </w:rPr>
          </w:rPrChange>
        </w:rPr>
        <w:t>dedicated GPUs</w:t>
      </w:r>
      <w:del w:id="1182" w:author="ms699852" w:date="2017-10-19T14:32:00Z">
        <w:r w:rsidRPr="00B447EC" w:rsidDel="00B447EC">
          <w:rPr>
            <w:rFonts w:ascii="Arial" w:hAnsi="Arial" w:cs="Arial"/>
            <w:color w:val="000000" w:themeColor="text1"/>
            <w:sz w:val="18"/>
            <w:szCs w:val="18"/>
            <w:lang w:val="en-GB"/>
            <w:rPrChange w:id="1183" w:author="ms699852" w:date="2017-10-19T14:32:00Z">
              <w:rPr>
                <w:rFonts w:ascii="Arial" w:hAnsi="Arial" w:cs="Arial"/>
                <w:sz w:val="18"/>
                <w:szCs w:val="18"/>
                <w:lang w:val="en-GB"/>
              </w:rPr>
            </w:rPrChange>
          </w:rPr>
          <w:delText xml:space="preserve"> </w:delText>
        </w:r>
      </w:del>
      <w:ins w:id="1184" w:author="ms699852" w:date="2017-10-19T14:32:00Z">
        <w:r w:rsidR="00B447EC" w:rsidRPr="00B447EC">
          <w:rPr>
            <w:rFonts w:ascii="Arial" w:hAnsi="Arial" w:cs="Arial"/>
            <w:color w:val="000000" w:themeColor="text1"/>
            <w:sz w:val="18"/>
            <w:szCs w:val="18"/>
            <w:lang w:val="en-GB"/>
            <w:rPrChange w:id="1185" w:author="ms699852" w:date="2017-10-19T14:32:00Z">
              <w:rPr>
                <w:rFonts w:ascii="Arial" w:hAnsi="Arial" w:cs="Arial"/>
                <w:color w:val="FF0000"/>
                <w:sz w:val="18"/>
                <w:szCs w:val="18"/>
                <w:lang w:val="en-GB"/>
              </w:rPr>
            </w:rPrChange>
          </w:rPr>
          <w:t xml:space="preserve">, </w:t>
        </w:r>
      </w:ins>
      <w:del w:id="1186" w:author="ms699852" w:date="2017-10-19T14:32:00Z">
        <w:r w:rsidRPr="00B447EC" w:rsidDel="00B447EC">
          <w:rPr>
            <w:rFonts w:ascii="Arial" w:hAnsi="Arial" w:cs="Arial"/>
            <w:color w:val="000000" w:themeColor="text1"/>
            <w:sz w:val="18"/>
            <w:szCs w:val="18"/>
            <w:lang w:val="en-GB"/>
            <w:rPrChange w:id="1187" w:author="ms699852" w:date="2017-10-19T14:32:00Z">
              <w:rPr>
                <w:rFonts w:ascii="Arial" w:hAnsi="Arial" w:cs="Arial"/>
                <w:sz w:val="18"/>
                <w:szCs w:val="18"/>
                <w:lang w:val="en-GB"/>
              </w:rPr>
            </w:rPrChange>
          </w:rPr>
          <w:delText>(</w:delText>
        </w:r>
      </w:del>
      <w:r w:rsidRPr="00B447EC">
        <w:rPr>
          <w:rFonts w:ascii="Arial" w:hAnsi="Arial" w:cs="Arial"/>
          <w:color w:val="000000" w:themeColor="text1"/>
          <w:sz w:val="18"/>
          <w:szCs w:val="18"/>
          <w:lang w:val="en-GB"/>
          <w:rPrChange w:id="1188" w:author="ms699852" w:date="2017-10-19T14:32:00Z">
            <w:rPr>
              <w:rFonts w:ascii="Arial" w:hAnsi="Arial" w:cs="Arial"/>
              <w:sz w:val="18"/>
              <w:szCs w:val="18"/>
              <w:lang w:val="en-GB"/>
            </w:rPr>
          </w:rPrChange>
        </w:rPr>
        <w:t xml:space="preserve">e.g. NVIDIA </w:t>
      </w:r>
      <w:proofErr w:type="spellStart"/>
      <w:r w:rsidRPr="00B447EC">
        <w:rPr>
          <w:rFonts w:ascii="Arial" w:hAnsi="Arial" w:cs="Arial"/>
          <w:color w:val="000000" w:themeColor="text1"/>
          <w:sz w:val="18"/>
          <w:szCs w:val="18"/>
          <w:lang w:val="en-GB"/>
          <w:rPrChange w:id="1189" w:author="ms699852" w:date="2017-10-19T14:32:00Z">
            <w:rPr>
              <w:rFonts w:ascii="Arial" w:hAnsi="Arial" w:cs="Arial"/>
              <w:sz w:val="18"/>
              <w:szCs w:val="18"/>
              <w:lang w:val="en-GB"/>
            </w:rPr>
          </w:rPrChange>
        </w:rPr>
        <w:t>Tegra</w:t>
      </w:r>
      <w:proofErr w:type="spellEnd"/>
      <w:del w:id="1190" w:author="ms699852" w:date="2017-10-19T14:32:00Z">
        <w:r w:rsidRPr="00B447EC" w:rsidDel="00B447EC">
          <w:rPr>
            <w:rFonts w:ascii="Arial" w:hAnsi="Arial" w:cs="Arial"/>
            <w:color w:val="000000" w:themeColor="text1"/>
            <w:sz w:val="18"/>
            <w:szCs w:val="18"/>
            <w:lang w:val="en-GB"/>
            <w:rPrChange w:id="1191" w:author="ms699852" w:date="2017-10-19T14:32:00Z">
              <w:rPr>
                <w:rFonts w:ascii="Arial" w:hAnsi="Arial" w:cs="Arial"/>
                <w:sz w:val="18"/>
                <w:szCs w:val="18"/>
                <w:lang w:val="en-GB"/>
              </w:rPr>
            </w:rPrChange>
          </w:rPr>
          <w:delText xml:space="preserve"> chipsets</w:delText>
        </w:r>
      </w:del>
      <w:r w:rsidRPr="00B447EC">
        <w:rPr>
          <w:rFonts w:ascii="Arial" w:hAnsi="Arial" w:cs="Arial"/>
          <w:color w:val="000000" w:themeColor="text1"/>
          <w:sz w:val="18"/>
          <w:szCs w:val="18"/>
          <w:lang w:val="en-GB"/>
          <w:rPrChange w:id="1192" w:author="ms699852" w:date="2017-10-19T14:32:00Z">
            <w:rPr>
              <w:rFonts w:ascii="Arial" w:hAnsi="Arial" w:cs="Arial"/>
              <w:sz w:val="18"/>
              <w:szCs w:val="18"/>
              <w:lang w:val="en-GB"/>
            </w:rPr>
          </w:rPrChange>
        </w:rPr>
        <w:t>)</w:t>
      </w:r>
      <w:ins w:id="1193" w:author="ms699852" w:date="2017-10-19T14:32:00Z">
        <w:r w:rsidR="00B447EC" w:rsidRPr="00B447EC">
          <w:rPr>
            <w:rFonts w:ascii="Arial" w:hAnsi="Arial" w:cs="Arial"/>
            <w:color w:val="000000" w:themeColor="text1"/>
            <w:sz w:val="18"/>
            <w:szCs w:val="18"/>
            <w:lang w:val="en-GB"/>
            <w:rPrChange w:id="1194" w:author="ms699852" w:date="2017-10-19T14:32:00Z">
              <w:rPr>
                <w:rFonts w:ascii="Arial" w:hAnsi="Arial" w:cs="Arial"/>
                <w:color w:val="FF0000"/>
                <w:sz w:val="18"/>
                <w:szCs w:val="18"/>
                <w:lang w:val="en-GB"/>
              </w:rPr>
            </w:rPrChange>
          </w:rPr>
          <w:t>.</w:t>
        </w:r>
      </w:ins>
    </w:p>
    <w:p w14:paraId="26E743D9" w14:textId="77777777" w:rsidR="005D5C6B" w:rsidRPr="00B447EC" w:rsidDel="00764418" w:rsidRDefault="005D5C6B" w:rsidP="00376F1C">
      <w:pPr>
        <w:widowControl w:val="0"/>
        <w:tabs>
          <w:tab w:val="left" w:pos="142"/>
        </w:tabs>
        <w:jc w:val="both"/>
        <w:rPr>
          <w:del w:id="1195" w:author="ms699852" w:date="2017-10-17T21:27:00Z"/>
          <w:rFonts w:ascii="Arial" w:hAnsi="Arial" w:cs="Arial"/>
          <w:color w:val="000000" w:themeColor="text1"/>
          <w:lang w:val="en-US"/>
          <w:rPrChange w:id="1196" w:author="ms699852" w:date="2017-10-19T14:32:00Z">
            <w:rPr>
              <w:del w:id="1197" w:author="ms699852" w:date="2017-10-17T21:27:00Z"/>
              <w:rFonts w:ascii="Arial" w:hAnsi="Arial" w:cs="Arial"/>
              <w:lang w:val="en-US"/>
            </w:rPr>
          </w:rPrChange>
        </w:rPr>
      </w:pPr>
    </w:p>
    <w:p w14:paraId="1122A052" w14:textId="77777777" w:rsidR="00061162" w:rsidRPr="00B447EC" w:rsidDel="00764418" w:rsidRDefault="00061162" w:rsidP="00061162">
      <w:pPr>
        <w:widowControl w:val="0"/>
        <w:jc w:val="both"/>
        <w:rPr>
          <w:del w:id="1198" w:author="ms699852" w:date="2017-10-17T21:21:00Z"/>
          <w:rFonts w:ascii="Arial" w:hAnsi="Arial" w:cs="Arial"/>
          <w:color w:val="000000" w:themeColor="text1"/>
          <w:sz w:val="18"/>
          <w:szCs w:val="18"/>
          <w:lang w:val="en-US"/>
          <w:rPrChange w:id="1199" w:author="ms699852" w:date="2017-10-19T14:32:00Z">
            <w:rPr>
              <w:del w:id="1200" w:author="ms699852" w:date="2017-10-17T21:21:00Z"/>
              <w:rFonts w:ascii="Arial" w:hAnsi="Arial" w:cs="Arial"/>
              <w:sz w:val="18"/>
              <w:szCs w:val="18"/>
              <w:lang w:val="en-US"/>
            </w:rPr>
          </w:rPrChange>
        </w:rPr>
      </w:pPr>
      <w:del w:id="1201" w:author="ms699852" w:date="2017-10-17T21:21:00Z">
        <w:r w:rsidRPr="00B447EC" w:rsidDel="00764418">
          <w:rPr>
            <w:rFonts w:ascii="Arial" w:hAnsi="Arial" w:cs="Arial"/>
            <w:color w:val="000000" w:themeColor="text1"/>
            <w:sz w:val="18"/>
            <w:szCs w:val="18"/>
            <w:lang w:val="en-US"/>
            <w:rPrChange w:id="1202" w:author="ms699852" w:date="2017-10-19T14:32:00Z">
              <w:rPr>
                <w:rFonts w:ascii="Arial" w:hAnsi="Arial" w:cs="Arial"/>
                <w:sz w:val="18"/>
                <w:szCs w:val="18"/>
                <w:lang w:val="en-US"/>
              </w:rPr>
            </w:rPrChange>
          </w:rPr>
          <w:delText>3.</w:delText>
        </w:r>
        <w:r w:rsidR="0050260A" w:rsidRPr="00B447EC" w:rsidDel="00764418">
          <w:rPr>
            <w:rFonts w:ascii="Arial" w:hAnsi="Arial" w:cs="Arial"/>
            <w:color w:val="000000" w:themeColor="text1"/>
            <w:sz w:val="18"/>
            <w:szCs w:val="18"/>
            <w:lang w:val="en-US"/>
            <w:rPrChange w:id="1203" w:author="ms699852" w:date="2017-10-19T14:32:00Z">
              <w:rPr>
                <w:rFonts w:ascii="Arial" w:hAnsi="Arial" w:cs="Arial"/>
                <w:sz w:val="18"/>
                <w:szCs w:val="18"/>
                <w:lang w:val="en-US"/>
              </w:rPr>
            </w:rPrChange>
          </w:rPr>
          <w:delText>6</w:delText>
        </w:r>
        <w:r w:rsidRPr="00B447EC" w:rsidDel="00764418">
          <w:rPr>
            <w:rFonts w:ascii="Arial" w:hAnsi="Arial" w:cs="Arial"/>
            <w:color w:val="000000" w:themeColor="text1"/>
            <w:sz w:val="18"/>
            <w:szCs w:val="18"/>
            <w:lang w:val="en-US"/>
            <w:rPrChange w:id="1204" w:author="ms699852" w:date="2017-10-19T14:32:00Z">
              <w:rPr>
                <w:rFonts w:ascii="Arial" w:hAnsi="Arial" w:cs="Arial"/>
                <w:sz w:val="18"/>
                <w:szCs w:val="18"/>
                <w:lang w:val="en-US"/>
              </w:rPr>
            </w:rPrChange>
          </w:rPr>
          <w:delText xml:space="preserve"> </w:delText>
        </w:r>
        <w:r w:rsidR="0050260A" w:rsidRPr="00B447EC" w:rsidDel="00764418">
          <w:rPr>
            <w:rFonts w:ascii="Arial" w:hAnsi="Arial" w:cs="Arial"/>
            <w:color w:val="000000" w:themeColor="text1"/>
            <w:sz w:val="18"/>
            <w:szCs w:val="18"/>
            <w:highlight w:val="green"/>
            <w:lang w:val="en-US"/>
            <w:rPrChange w:id="1205" w:author="ms699852" w:date="2017-10-19T14:32:00Z">
              <w:rPr>
                <w:rFonts w:ascii="Arial" w:hAnsi="Arial" w:cs="Arial"/>
                <w:sz w:val="18"/>
                <w:szCs w:val="18"/>
                <w:highlight w:val="green"/>
                <w:lang w:val="en-US"/>
              </w:rPr>
            </w:rPrChange>
          </w:rPr>
          <w:delText>Device Variability</w:delText>
        </w:r>
        <w:r w:rsidR="00A756EC" w:rsidRPr="00B447EC" w:rsidDel="00764418">
          <w:rPr>
            <w:rFonts w:ascii="Arial" w:hAnsi="Arial" w:cs="Arial"/>
            <w:color w:val="000000" w:themeColor="text1"/>
            <w:sz w:val="18"/>
            <w:szCs w:val="18"/>
            <w:highlight w:val="green"/>
            <w:lang w:val="en-US"/>
            <w:rPrChange w:id="1206" w:author="ms699852" w:date="2017-10-19T14:32:00Z">
              <w:rPr>
                <w:rFonts w:ascii="Arial" w:hAnsi="Arial" w:cs="Arial"/>
                <w:sz w:val="18"/>
                <w:szCs w:val="18"/>
                <w:highlight w:val="green"/>
                <w:lang w:val="en-US"/>
              </w:rPr>
            </w:rPrChange>
          </w:rPr>
          <w:delText xml:space="preserve"> </w:delText>
        </w:r>
      </w:del>
      <w:ins w:id="1207" w:author="Greenich Viper" w:date="2017-09-05T20:16:00Z">
        <w:del w:id="1208" w:author="ms699852" w:date="2017-10-17T21:21:00Z">
          <w:r w:rsidR="005D5C6B" w:rsidRPr="00B447EC" w:rsidDel="00764418">
            <w:rPr>
              <w:rFonts w:ascii="Arial" w:hAnsi="Arial" w:cs="Arial"/>
              <w:color w:val="000000" w:themeColor="text1"/>
              <w:sz w:val="18"/>
              <w:szCs w:val="18"/>
              <w:highlight w:val="green"/>
              <w:lang w:val="en-US"/>
              <w:rPrChange w:id="1209" w:author="ms699852" w:date="2017-10-19T14:32:00Z">
                <w:rPr>
                  <w:rFonts w:ascii="Arial" w:hAnsi="Arial" w:cs="Arial"/>
                  <w:sz w:val="18"/>
                  <w:szCs w:val="18"/>
                  <w:highlight w:val="green"/>
                  <w:lang w:val="en-US"/>
                </w:rPr>
              </w:rPrChange>
            </w:rPr>
            <w:delText>(</w:delText>
          </w:r>
        </w:del>
      </w:ins>
      <w:del w:id="1210" w:author="ms699852" w:date="2017-10-17T21:21:00Z">
        <w:r w:rsidR="00A756EC" w:rsidRPr="00B447EC" w:rsidDel="00764418">
          <w:rPr>
            <w:rFonts w:ascii="Arial" w:hAnsi="Arial" w:cs="Arial"/>
            <w:color w:val="000000" w:themeColor="text1"/>
            <w:sz w:val="18"/>
            <w:szCs w:val="18"/>
            <w:highlight w:val="green"/>
            <w:lang w:val="en-US"/>
            <w:rPrChange w:id="1211" w:author="ms699852" w:date="2017-10-19T14:32:00Z">
              <w:rPr>
                <w:rFonts w:ascii="Arial" w:hAnsi="Arial" w:cs="Arial"/>
                <w:sz w:val="18"/>
                <w:szCs w:val="18"/>
                <w:highlight w:val="green"/>
                <w:lang w:val="en-US"/>
              </w:rPr>
            </w:rPrChange>
          </w:rPr>
          <w:delText>should be at beginning?!</w:delText>
        </w:r>
      </w:del>
      <w:ins w:id="1212" w:author="Greenich Viper" w:date="2017-09-05T20:16:00Z">
        <w:del w:id="1213" w:author="ms699852" w:date="2017-10-17T21:21:00Z">
          <w:r w:rsidR="005D5C6B" w:rsidRPr="00B447EC" w:rsidDel="00764418">
            <w:rPr>
              <w:rFonts w:ascii="Arial" w:hAnsi="Arial" w:cs="Arial"/>
              <w:color w:val="000000" w:themeColor="text1"/>
              <w:sz w:val="18"/>
              <w:szCs w:val="18"/>
              <w:highlight w:val="green"/>
              <w:lang w:val="en-US"/>
              <w:rPrChange w:id="1214" w:author="ms699852" w:date="2017-10-19T14:32:00Z">
                <w:rPr>
                  <w:rFonts w:ascii="Arial" w:hAnsi="Arial" w:cs="Arial"/>
                  <w:sz w:val="18"/>
                  <w:szCs w:val="18"/>
                  <w:highlight w:val="green"/>
                  <w:lang w:val="en-US"/>
                </w:rPr>
              </w:rPrChange>
            </w:rPr>
            <w:delText xml:space="preserve"> – yes, we can do that.</w:delText>
          </w:r>
        </w:del>
      </w:ins>
      <w:del w:id="1215" w:author="ms699852" w:date="2017-10-17T21:21:00Z">
        <w:r w:rsidR="00A756EC" w:rsidRPr="00B447EC" w:rsidDel="00764418">
          <w:rPr>
            <w:rFonts w:ascii="Arial" w:hAnsi="Arial" w:cs="Arial"/>
            <w:color w:val="000000" w:themeColor="text1"/>
            <w:sz w:val="18"/>
            <w:szCs w:val="18"/>
            <w:highlight w:val="green"/>
            <w:lang w:val="en-US"/>
            <w:rPrChange w:id="1216" w:author="ms699852" w:date="2017-10-19T14:32:00Z">
              <w:rPr>
                <w:rFonts w:ascii="Arial" w:hAnsi="Arial" w:cs="Arial"/>
                <w:sz w:val="18"/>
                <w:szCs w:val="18"/>
                <w:highlight w:val="green"/>
                <w:lang w:val="en-US"/>
              </w:rPr>
            </w:rPrChange>
          </w:rPr>
          <w:delText>)</w:delText>
        </w:r>
      </w:del>
    </w:p>
    <w:p w14:paraId="786D1E03" w14:textId="77777777" w:rsidR="00061162" w:rsidRPr="00B447EC" w:rsidDel="00764418" w:rsidRDefault="00061162" w:rsidP="00061162">
      <w:pPr>
        <w:widowControl w:val="0"/>
        <w:jc w:val="both"/>
        <w:rPr>
          <w:del w:id="1217" w:author="ms699852" w:date="2017-10-17T21:21:00Z"/>
          <w:rFonts w:ascii="Arial" w:hAnsi="Arial" w:cs="Arial"/>
          <w:color w:val="000000" w:themeColor="text1"/>
          <w:sz w:val="18"/>
          <w:szCs w:val="18"/>
          <w:lang w:val="en-US"/>
          <w:rPrChange w:id="1218" w:author="ms699852" w:date="2017-10-19T14:32:00Z">
            <w:rPr>
              <w:del w:id="1219" w:author="ms699852" w:date="2017-10-17T21:21:00Z"/>
              <w:rFonts w:ascii="Arial" w:hAnsi="Arial" w:cs="Arial"/>
              <w:sz w:val="18"/>
              <w:szCs w:val="18"/>
              <w:lang w:val="en-US"/>
            </w:rPr>
          </w:rPrChange>
        </w:rPr>
      </w:pPr>
    </w:p>
    <w:p w14:paraId="0D254A16" w14:textId="77777777" w:rsidR="005D5C6B" w:rsidRPr="00B447EC" w:rsidDel="00764418" w:rsidRDefault="005D5C6B" w:rsidP="00061162">
      <w:pPr>
        <w:widowControl w:val="0"/>
        <w:tabs>
          <w:tab w:val="left" w:pos="142"/>
        </w:tabs>
        <w:jc w:val="both"/>
        <w:rPr>
          <w:del w:id="1220" w:author="ms699852" w:date="2017-10-17T21:21:00Z"/>
          <w:rFonts w:ascii="Arial" w:hAnsi="Arial" w:cs="Arial"/>
          <w:color w:val="000000" w:themeColor="text1"/>
          <w:sz w:val="18"/>
          <w:szCs w:val="18"/>
          <w:highlight w:val="magenta"/>
          <w:lang w:val="en-GB"/>
          <w:rPrChange w:id="1221" w:author="ms699852" w:date="2017-10-19T14:32:00Z">
            <w:rPr>
              <w:del w:id="1222" w:author="ms699852" w:date="2017-10-17T21:21:00Z"/>
              <w:rFonts w:ascii="Arial" w:hAnsi="Arial" w:cs="Arial"/>
              <w:sz w:val="18"/>
              <w:szCs w:val="18"/>
              <w:highlight w:val="magenta"/>
              <w:lang w:val="en-GB"/>
            </w:rPr>
          </w:rPrChange>
        </w:rPr>
      </w:pPr>
      <w:del w:id="1223" w:author="ms699852" w:date="2017-10-17T21:21:00Z">
        <w:r w:rsidRPr="00B447EC" w:rsidDel="00764418">
          <w:rPr>
            <w:rFonts w:ascii="Arial" w:hAnsi="Arial" w:cs="Arial"/>
            <w:color w:val="000000" w:themeColor="text1"/>
            <w:sz w:val="18"/>
            <w:szCs w:val="18"/>
            <w:highlight w:val="magenta"/>
            <w:lang w:val="en-GB"/>
            <w:rPrChange w:id="1224" w:author="ms699852" w:date="2017-10-19T14:32:00Z">
              <w:rPr>
                <w:rFonts w:ascii="Arial" w:hAnsi="Arial" w:cs="Arial"/>
                <w:sz w:val="18"/>
                <w:szCs w:val="18"/>
                <w:highlight w:val="magenta"/>
                <w:lang w:val="en-GB"/>
              </w:rPr>
            </w:rPrChange>
          </w:rPr>
          <w:delText>Melanie, please add here things you may want to address in respect to device variability</w:delText>
        </w:r>
      </w:del>
    </w:p>
    <w:p w14:paraId="6A97DE2B" w14:textId="77777777" w:rsidR="00061162" w:rsidRPr="00B447EC" w:rsidDel="00764418" w:rsidRDefault="005D5C6B" w:rsidP="00061162">
      <w:pPr>
        <w:widowControl w:val="0"/>
        <w:tabs>
          <w:tab w:val="left" w:pos="142"/>
        </w:tabs>
        <w:jc w:val="both"/>
        <w:rPr>
          <w:del w:id="1225" w:author="ms699852" w:date="2017-10-17T21:21:00Z"/>
          <w:rFonts w:ascii="Arial" w:hAnsi="Arial" w:cs="Arial"/>
          <w:color w:val="000000" w:themeColor="text1"/>
          <w:sz w:val="18"/>
          <w:szCs w:val="18"/>
          <w:highlight w:val="magenta"/>
          <w:lang w:val="en-GB"/>
          <w:rPrChange w:id="1226" w:author="ms699852" w:date="2017-10-19T14:32:00Z">
            <w:rPr>
              <w:del w:id="1227" w:author="ms699852" w:date="2017-10-17T21:21:00Z"/>
              <w:rFonts w:ascii="Arial" w:hAnsi="Arial" w:cs="Arial"/>
              <w:sz w:val="18"/>
              <w:szCs w:val="18"/>
              <w:highlight w:val="magenta"/>
              <w:lang w:val="en-GB"/>
            </w:rPr>
          </w:rPrChange>
        </w:rPr>
      </w:pPr>
      <w:del w:id="1228" w:author="ms699852" w:date="2017-10-17T21:21:00Z">
        <w:r w:rsidRPr="00B447EC" w:rsidDel="00764418">
          <w:rPr>
            <w:rFonts w:ascii="Arial" w:hAnsi="Arial" w:cs="Arial"/>
            <w:color w:val="000000" w:themeColor="text1"/>
            <w:sz w:val="18"/>
            <w:szCs w:val="18"/>
            <w:highlight w:val="magenta"/>
            <w:lang w:val="en-GB"/>
            <w:rPrChange w:id="1229" w:author="ms699852" w:date="2017-10-19T14:32:00Z">
              <w:rPr>
                <w:rFonts w:ascii="Arial" w:hAnsi="Arial" w:cs="Arial"/>
                <w:sz w:val="18"/>
                <w:szCs w:val="18"/>
                <w:highlight w:val="magenta"/>
                <w:lang w:val="en-GB"/>
              </w:rPr>
            </w:rPrChange>
          </w:rPr>
          <w:delText xml:space="preserve">Text </w:delText>
        </w:r>
        <w:r w:rsidR="00061162" w:rsidRPr="00B447EC" w:rsidDel="00764418">
          <w:rPr>
            <w:rFonts w:ascii="Arial" w:hAnsi="Arial" w:cs="Arial"/>
            <w:color w:val="000000" w:themeColor="text1"/>
            <w:sz w:val="18"/>
            <w:szCs w:val="18"/>
            <w:highlight w:val="magenta"/>
            <w:lang w:val="en-GB"/>
            <w:rPrChange w:id="1230" w:author="ms699852" w:date="2017-10-19T14:32:00Z">
              <w:rPr>
                <w:rFonts w:ascii="Arial" w:hAnsi="Arial" w:cs="Arial"/>
                <w:sz w:val="18"/>
                <w:szCs w:val="18"/>
                <w:highlight w:val="magenta"/>
                <w:lang w:val="en-GB"/>
              </w:rPr>
            </w:rPrChange>
          </w:rPr>
          <w:delText>text text text text text text text text text text text text text text text text text text text text text text text</w:delText>
        </w:r>
      </w:del>
    </w:p>
    <w:p w14:paraId="5F330FF4" w14:textId="77777777" w:rsidR="00061162" w:rsidRPr="00B447EC" w:rsidDel="00764418" w:rsidRDefault="00061162" w:rsidP="00061162">
      <w:pPr>
        <w:widowControl w:val="0"/>
        <w:tabs>
          <w:tab w:val="left" w:pos="142"/>
        </w:tabs>
        <w:jc w:val="both"/>
        <w:rPr>
          <w:del w:id="1231" w:author="ms699852" w:date="2017-10-17T21:21:00Z"/>
          <w:rFonts w:ascii="Arial" w:hAnsi="Arial" w:cs="Arial"/>
          <w:color w:val="000000" w:themeColor="text1"/>
          <w:sz w:val="18"/>
          <w:szCs w:val="18"/>
          <w:lang w:val="en-GB"/>
          <w:rPrChange w:id="1232" w:author="ms699852" w:date="2017-10-19T14:32:00Z">
            <w:rPr>
              <w:del w:id="1233" w:author="ms699852" w:date="2017-10-17T21:21:00Z"/>
              <w:rFonts w:ascii="Arial" w:hAnsi="Arial" w:cs="Arial"/>
              <w:sz w:val="18"/>
              <w:szCs w:val="18"/>
              <w:lang w:val="en-GB"/>
            </w:rPr>
          </w:rPrChange>
        </w:rPr>
      </w:pPr>
      <w:del w:id="1234" w:author="ms699852" w:date="2017-10-17T21:21:00Z">
        <w:r w:rsidRPr="00B447EC" w:rsidDel="00764418">
          <w:rPr>
            <w:rFonts w:ascii="Arial" w:hAnsi="Arial" w:cs="Arial"/>
            <w:color w:val="000000" w:themeColor="text1"/>
            <w:sz w:val="18"/>
            <w:szCs w:val="18"/>
            <w:highlight w:val="magenta"/>
            <w:lang w:val="en-GB"/>
            <w:rPrChange w:id="1235" w:author="ms699852" w:date="2017-10-19T14:32:00Z">
              <w:rPr>
                <w:rFonts w:ascii="Arial" w:hAnsi="Arial" w:cs="Arial"/>
                <w:sz w:val="18"/>
                <w:szCs w:val="18"/>
                <w:highlight w:val="magenta"/>
                <w:lang w:val="en-GB"/>
              </w:rPr>
            </w:rPrChange>
          </w:rPr>
          <w:tab/>
          <w:delText>text text text text text text text text text text text text text text text text text text text text text text text text</w:delText>
        </w:r>
      </w:del>
    </w:p>
    <w:p w14:paraId="44F7F8E7" w14:textId="77777777" w:rsidR="00061162" w:rsidRPr="00B447EC" w:rsidDel="00764418" w:rsidRDefault="00061162" w:rsidP="00061162">
      <w:pPr>
        <w:widowControl w:val="0"/>
        <w:tabs>
          <w:tab w:val="left" w:pos="142"/>
        </w:tabs>
        <w:jc w:val="both"/>
        <w:rPr>
          <w:del w:id="1236" w:author="ms699852" w:date="2017-10-17T21:21:00Z"/>
          <w:rFonts w:ascii="Arial" w:hAnsi="Arial" w:cs="Arial"/>
          <w:color w:val="000000" w:themeColor="text1"/>
          <w:sz w:val="18"/>
          <w:szCs w:val="18"/>
          <w:lang w:val="en-GB"/>
          <w:rPrChange w:id="1237" w:author="ms699852" w:date="2017-10-19T14:32:00Z">
            <w:rPr>
              <w:del w:id="1238" w:author="ms699852" w:date="2017-10-17T21:21:00Z"/>
              <w:rFonts w:ascii="Arial" w:hAnsi="Arial" w:cs="Arial"/>
              <w:sz w:val="18"/>
              <w:szCs w:val="18"/>
              <w:lang w:val="en-GB"/>
            </w:rPr>
          </w:rPrChange>
        </w:rPr>
      </w:pPr>
      <w:del w:id="1239" w:author="ms699852" w:date="2017-10-17T21:21:00Z">
        <w:r w:rsidRPr="00B447EC" w:rsidDel="00764418">
          <w:rPr>
            <w:rFonts w:ascii="Arial" w:hAnsi="Arial" w:cs="Arial"/>
            <w:color w:val="000000" w:themeColor="text1"/>
            <w:sz w:val="18"/>
            <w:szCs w:val="18"/>
            <w:lang w:val="en-GB"/>
            <w:rPrChange w:id="1240" w:author="ms699852" w:date="2017-10-19T14:32:00Z">
              <w:rPr>
                <w:rFonts w:ascii="Arial" w:hAnsi="Arial" w:cs="Arial"/>
                <w:sz w:val="18"/>
                <w:szCs w:val="18"/>
                <w:lang w:val="en-GB"/>
              </w:rPr>
            </w:rPrChange>
          </w:rPr>
          <w:tab/>
        </w:r>
        <w:r w:rsidR="00435CE5" w:rsidRPr="00B447EC" w:rsidDel="00764418">
          <w:rPr>
            <w:rFonts w:ascii="Arial" w:hAnsi="Arial" w:cs="Arial"/>
            <w:color w:val="000000" w:themeColor="text1"/>
            <w:sz w:val="18"/>
            <w:szCs w:val="18"/>
            <w:lang w:val="en-GB"/>
            <w:rPrChange w:id="1241" w:author="ms699852" w:date="2017-10-19T14:32:00Z">
              <w:rPr>
                <w:rFonts w:ascii="Arial" w:hAnsi="Arial" w:cs="Arial"/>
                <w:sz w:val="18"/>
                <w:szCs w:val="18"/>
                <w:lang w:val="en-GB"/>
              </w:rPr>
            </w:rPrChange>
          </w:rPr>
          <w:delText xml:space="preserve">A last point variable between the given Android device range concerns its graphics computing capabilities. The rendering of a given 3D model is done on the GPU via OpenGL. Apart from the natural hardware performance differences, the employed graphics chips (e.g. Qualcomm Adreno, ARM Mali, NVIDIA Tegra) on support different rendering instructions, in particular with texture support. For textured surface models (often used in feature-based matching), on-chip texture decompression makes a significant difference in rendering speed (supported by Mali and Tegra). </w:delText>
        </w:r>
        <w:r w:rsidR="003E1CB6" w:rsidRPr="00B447EC" w:rsidDel="00764418">
          <w:rPr>
            <w:rFonts w:ascii="Arial" w:hAnsi="Arial" w:cs="Arial"/>
            <w:color w:val="000000" w:themeColor="text1"/>
            <w:sz w:val="18"/>
            <w:szCs w:val="18"/>
            <w:lang w:val="en-GB"/>
            <w:rPrChange w:id="1242" w:author="ms699852" w:date="2017-10-19T14:32:00Z">
              <w:rPr>
                <w:rFonts w:ascii="Arial" w:hAnsi="Arial" w:cs="Arial"/>
                <w:sz w:val="18"/>
                <w:szCs w:val="18"/>
                <w:lang w:val="en-GB"/>
              </w:rPr>
            </w:rPrChange>
          </w:rPr>
          <w:delText>Also, whereas the majority of tablet brands use Qualcomm’s system-on-a-chip (SoC) architecture, where CPU and GPU share the same memory, other device provide dedicated graphics memory that speeds up rendering significantly. On top of the pure rendering-related differences, some graphics processors (e.g. Mali and Tegra) provide non-graphics related GPU Computing capabilities via OpenCL and CUDA, which allows for drastic runtime reductions for future, optimised image-to-geometry systems [</w:delText>
        </w:r>
        <w:r w:rsidR="00CC413D" w:rsidRPr="00B447EC" w:rsidDel="00764418">
          <w:rPr>
            <w:rFonts w:ascii="Arial" w:hAnsi="Arial" w:cs="Arial"/>
            <w:color w:val="000000" w:themeColor="text1"/>
            <w:sz w:val="18"/>
            <w:szCs w:val="18"/>
            <w:lang w:val="en-GB"/>
            <w:rPrChange w:id="1243" w:author="ms699852" w:date="2017-10-19T14:32:00Z">
              <w:rPr>
                <w:rFonts w:ascii="Arial" w:hAnsi="Arial" w:cs="Arial"/>
                <w:sz w:val="18"/>
                <w:szCs w:val="18"/>
                <w:lang w:val="en-GB"/>
              </w:rPr>
            </w:rPrChange>
          </w:rPr>
          <w:delText>Heymann2007</w:delText>
        </w:r>
        <w:r w:rsidR="005D5C6B" w:rsidRPr="00B447EC" w:rsidDel="00764418">
          <w:rPr>
            <w:rFonts w:ascii="Arial" w:hAnsi="Arial" w:cs="Arial"/>
            <w:color w:val="000000" w:themeColor="text1"/>
            <w:sz w:val="18"/>
            <w:szCs w:val="18"/>
            <w:lang w:val="en-GB"/>
            <w:rPrChange w:id="1244" w:author="ms699852" w:date="2017-10-19T14:32:00Z">
              <w:rPr>
                <w:rFonts w:ascii="Arial" w:hAnsi="Arial" w:cs="Arial"/>
                <w:sz w:val="18"/>
                <w:szCs w:val="18"/>
                <w:lang w:val="en-GB"/>
              </w:rPr>
            </w:rPrChange>
          </w:rPr>
          <w:delText>,</w:delText>
        </w:r>
        <w:r w:rsidR="005D5C6B" w:rsidRPr="00B447EC" w:rsidDel="00764418">
          <w:rPr>
            <w:color w:val="000000" w:themeColor="text1"/>
            <w:lang w:val="en-US"/>
            <w:rPrChange w:id="1245" w:author="ms699852" w:date="2017-10-19T14:32:00Z">
              <w:rPr>
                <w:lang w:val="en-US"/>
              </w:rPr>
            </w:rPrChange>
          </w:rPr>
          <w:delText xml:space="preserve"> </w:delText>
        </w:r>
        <w:r w:rsidR="005D5C6B" w:rsidRPr="00B447EC" w:rsidDel="00764418">
          <w:rPr>
            <w:rFonts w:ascii="Arial" w:hAnsi="Arial" w:cs="Arial"/>
            <w:color w:val="000000" w:themeColor="text1"/>
            <w:sz w:val="18"/>
            <w:szCs w:val="18"/>
            <w:lang w:val="en-GB"/>
            <w:rPrChange w:id="1246" w:author="ms699852" w:date="2017-10-19T14:32:00Z">
              <w:rPr>
                <w:rFonts w:ascii="Arial" w:hAnsi="Arial" w:cs="Arial"/>
                <w:sz w:val="18"/>
                <w:szCs w:val="18"/>
                <w:lang w:val="en-GB"/>
              </w:rPr>
            </w:rPrChange>
          </w:rPr>
          <w:delText>Hudelist2014</w:delText>
        </w:r>
        <w:r w:rsidR="00CC413D" w:rsidRPr="00B447EC" w:rsidDel="00764418">
          <w:rPr>
            <w:rFonts w:ascii="Arial" w:hAnsi="Arial" w:cs="Arial"/>
            <w:color w:val="000000" w:themeColor="text1"/>
            <w:sz w:val="18"/>
            <w:szCs w:val="18"/>
            <w:lang w:val="en-GB"/>
            <w:rPrChange w:id="1247" w:author="ms699852" w:date="2017-10-19T14:32:00Z">
              <w:rPr>
                <w:rFonts w:ascii="Arial" w:hAnsi="Arial" w:cs="Arial"/>
                <w:sz w:val="18"/>
                <w:szCs w:val="18"/>
                <w:lang w:val="en-GB"/>
              </w:rPr>
            </w:rPrChange>
          </w:rPr>
          <w:delText>]</w:delText>
        </w:r>
        <w:r w:rsidR="003E1CB6" w:rsidRPr="00B447EC" w:rsidDel="00764418">
          <w:rPr>
            <w:rFonts w:ascii="Arial" w:hAnsi="Arial" w:cs="Arial"/>
            <w:color w:val="000000" w:themeColor="text1"/>
            <w:sz w:val="18"/>
            <w:szCs w:val="18"/>
            <w:lang w:val="en-GB"/>
            <w:rPrChange w:id="1248" w:author="ms699852" w:date="2017-10-19T14:32:00Z">
              <w:rPr>
                <w:rFonts w:ascii="Arial" w:hAnsi="Arial" w:cs="Arial"/>
                <w:sz w:val="18"/>
                <w:szCs w:val="18"/>
                <w:lang w:val="en-GB"/>
              </w:rPr>
            </w:rPrChange>
          </w:rPr>
          <w:delText>).</w:delText>
        </w:r>
      </w:del>
    </w:p>
    <w:p w14:paraId="78149A05" w14:textId="77777777" w:rsidR="00061162" w:rsidRPr="00B447EC" w:rsidRDefault="00061162">
      <w:pPr>
        <w:widowControl w:val="0"/>
        <w:spacing w:before="120"/>
        <w:rPr>
          <w:rFonts w:ascii="Arial" w:hAnsi="Arial" w:cs="Arial"/>
          <w:color w:val="000000" w:themeColor="text1"/>
          <w:lang w:val="en-GB"/>
          <w:rPrChange w:id="1249" w:author="ms699852" w:date="2017-10-19T14:32:00Z">
            <w:rPr>
              <w:rFonts w:ascii="Arial" w:hAnsi="Arial" w:cs="Arial"/>
              <w:lang w:val="en-GB"/>
            </w:rPr>
          </w:rPrChange>
        </w:rPr>
        <w:pPrChange w:id="1250" w:author="ms699852" w:date="2017-10-17T21:27:00Z">
          <w:pPr>
            <w:widowControl w:val="0"/>
            <w:tabs>
              <w:tab w:val="left" w:pos="142"/>
            </w:tabs>
            <w:jc w:val="both"/>
          </w:pPr>
        </w:pPrChange>
      </w:pPr>
    </w:p>
    <w:p w14:paraId="4965A56E" w14:textId="236E461E" w:rsidR="00376F1C" w:rsidRDefault="00376F1C">
      <w:pPr>
        <w:widowControl w:val="0"/>
        <w:rPr>
          <w:ins w:id="1251" w:author="ms699852" w:date="2017-10-19T14:33:00Z"/>
          <w:rFonts w:ascii="Arial" w:hAnsi="Arial" w:cs="Arial"/>
          <w:lang w:val="en-GB"/>
        </w:rPr>
      </w:pPr>
    </w:p>
    <w:p w14:paraId="2480450C" w14:textId="77777777" w:rsidR="00B447EC" w:rsidRPr="00B447EC" w:rsidRDefault="00B447EC" w:rsidP="00B447EC">
      <w:pPr>
        <w:widowControl w:val="0"/>
        <w:jc w:val="both"/>
        <w:rPr>
          <w:ins w:id="1252" w:author="ms699852" w:date="2017-10-19T14:33:00Z"/>
          <w:rFonts w:ascii="Arial" w:hAnsi="Arial" w:cs="Arial"/>
          <w:lang w:val="en-GB"/>
        </w:rPr>
        <w:pPrChange w:id="1253" w:author="ms699852" w:date="2017-10-19T14:33:00Z">
          <w:pPr>
            <w:widowControl w:val="0"/>
          </w:pPr>
        </w:pPrChange>
      </w:pPr>
      <w:ins w:id="1254" w:author="ms699852" w:date="2017-10-19T14:33:00Z">
        <w:r w:rsidRPr="00B447EC">
          <w:rPr>
            <w:rFonts w:ascii="Arial" w:hAnsi="Arial" w:cs="Arial"/>
            <w:color w:val="00B0F0"/>
            <w:lang w:val="en-GB"/>
            <w:rPrChange w:id="1255" w:author="ms699852" w:date="2017-10-19T14:35:00Z">
              <w:rPr>
                <w:rFonts w:ascii="Arial" w:hAnsi="Arial" w:cs="Arial"/>
                <w:lang w:val="en-GB"/>
              </w:rPr>
            </w:rPrChange>
          </w:rPr>
          <w:t xml:space="preserve">In cases </w:t>
        </w:r>
        <w:r w:rsidRPr="00B447EC">
          <w:rPr>
            <w:rFonts w:ascii="Arial" w:hAnsi="Arial" w:cs="Arial"/>
            <w:lang w:val="en-GB"/>
          </w:rPr>
          <w:t xml:space="preserve">where the application constraints allow to use the mobile device as plain input sensor and output presentation platform, it is common to use the </w:t>
        </w:r>
        <w:proofErr w:type="spellStart"/>
        <w:r w:rsidRPr="00B447EC">
          <w:rPr>
            <w:rFonts w:ascii="Arial" w:hAnsi="Arial" w:cs="Arial"/>
            <w:lang w:val="en-GB"/>
          </w:rPr>
          <w:t>WiFi</w:t>
        </w:r>
        <w:proofErr w:type="spellEnd"/>
        <w:r w:rsidRPr="00B447EC">
          <w:rPr>
            <w:rFonts w:ascii="Arial" w:hAnsi="Arial" w:cs="Arial"/>
            <w:lang w:val="en-GB"/>
          </w:rPr>
          <w:t xml:space="preserve"> connection for image- and sensor data transmission while the actual processing is being done on a remote server. Examples for this approach can be found in </w:t>
        </w:r>
        <w:proofErr w:type="spellStart"/>
        <w:r w:rsidRPr="00B447EC">
          <w:rPr>
            <w:rFonts w:ascii="Arial" w:hAnsi="Arial" w:cs="Arial"/>
            <w:lang w:val="en-GB"/>
          </w:rPr>
          <w:t>SfM</w:t>
        </w:r>
        <w:proofErr w:type="spellEnd"/>
        <w:r w:rsidRPr="00B447EC">
          <w:rPr>
            <w:rFonts w:ascii="Arial" w:hAnsi="Arial" w:cs="Arial"/>
            <w:lang w:val="en-GB"/>
          </w:rPr>
          <w:t xml:space="preserve"> reconstruction [Fritsch2015], mobile rendering [Ponchio2016]. The possibility of using network connectivity also reduces the energy consumption of the registration process on the mobile devices itself, which makes sensor tracking more viable for increasing the location- and orientation accuracy. The specific challenge is then to define a trade-off between network transmission load and tasks that are done locally on the device.</w:t>
        </w:r>
      </w:ins>
    </w:p>
    <w:p w14:paraId="5884A791" w14:textId="4DD4C134" w:rsidR="00B447EC" w:rsidRDefault="00B447EC" w:rsidP="00B447EC">
      <w:pPr>
        <w:widowControl w:val="0"/>
        <w:jc w:val="both"/>
        <w:rPr>
          <w:ins w:id="1256" w:author="ms699852" w:date="2017-10-19T14:33:00Z"/>
          <w:rFonts w:ascii="Arial" w:hAnsi="Arial" w:cs="Arial"/>
          <w:lang w:val="en-GB"/>
        </w:rPr>
        <w:pPrChange w:id="1257" w:author="ms699852" w:date="2017-10-19T14:33:00Z">
          <w:pPr>
            <w:widowControl w:val="0"/>
          </w:pPr>
        </w:pPrChange>
      </w:pPr>
      <w:ins w:id="1258" w:author="ms699852" w:date="2017-10-19T14:33:00Z">
        <w:r w:rsidRPr="00B447EC">
          <w:rPr>
            <w:rFonts w:ascii="Arial" w:hAnsi="Arial" w:cs="Arial"/>
            <w:color w:val="00B0F0"/>
            <w:lang w:val="en-GB"/>
            <w:rPrChange w:id="1259" w:author="ms699852" w:date="2017-10-19T14:35:00Z">
              <w:rPr>
                <w:rFonts w:ascii="Arial" w:hAnsi="Arial" w:cs="Arial"/>
                <w:lang w:val="en-GB"/>
              </w:rPr>
            </w:rPrChange>
          </w:rPr>
          <w:lastRenderedPageBreak/>
          <w:t>In cases</w:t>
        </w:r>
        <w:r w:rsidRPr="00B447EC">
          <w:rPr>
            <w:rFonts w:ascii="Arial" w:hAnsi="Arial" w:cs="Arial"/>
            <w:lang w:val="en-GB"/>
          </w:rPr>
          <w:t xml:space="preserve"> where network connectivity is not available or not being used, performance is a much more limiting factor of what can algorithmically be achieved. </w:t>
        </w:r>
        <w:r w:rsidRPr="00B447EC">
          <w:rPr>
            <w:rFonts w:ascii="Arial" w:hAnsi="Arial" w:cs="Arial"/>
            <w:color w:val="00B0F0"/>
            <w:lang w:val="en-GB"/>
            <w:rPrChange w:id="1260" w:author="ms699852" w:date="2017-10-19T14:34:00Z">
              <w:rPr>
                <w:rFonts w:ascii="Arial" w:hAnsi="Arial" w:cs="Arial"/>
                <w:lang w:val="en-GB"/>
              </w:rPr>
            </w:rPrChange>
          </w:rPr>
          <w:t xml:space="preserve">The computational complexity </w:t>
        </w:r>
        <w:r w:rsidRPr="00B447EC">
          <w:rPr>
            <w:rFonts w:ascii="Arial" w:hAnsi="Arial" w:cs="Arial"/>
            <w:lang w:val="en-GB"/>
          </w:rPr>
          <w:t>of feature-based geometry is linked to the image resolution and size of the 3D surface model</w:t>
        </w:r>
      </w:ins>
      <w:ins w:id="1261" w:author="ms699852" w:date="2017-10-19T14:34:00Z">
        <w:r>
          <w:rPr>
            <w:rFonts w:ascii="Arial" w:hAnsi="Arial" w:cs="Arial"/>
            <w:lang w:val="en-GB"/>
          </w:rPr>
          <w:t xml:space="preserve"> </w:t>
        </w:r>
        <w:r w:rsidRPr="00B447EC">
          <w:rPr>
            <w:rFonts w:ascii="Arial" w:hAnsi="Arial" w:cs="Arial"/>
            <w:lang w:val="en-GB"/>
          </w:rPr>
          <w:t>(see tab.1)</w:t>
        </w:r>
      </w:ins>
      <w:ins w:id="1262" w:author="ms699852" w:date="2017-10-19T14:33:00Z">
        <w:r w:rsidRPr="00B447EC">
          <w:rPr>
            <w:rFonts w:ascii="Arial" w:hAnsi="Arial" w:cs="Arial"/>
            <w:lang w:val="en-GB"/>
          </w:rPr>
          <w:t>. The effect is commonly m</w:t>
        </w:r>
        <w:bookmarkStart w:id="1263" w:name="_GoBack"/>
        <w:bookmarkEnd w:id="1263"/>
        <w:r w:rsidRPr="00B447EC">
          <w:rPr>
            <w:rFonts w:ascii="Arial" w:hAnsi="Arial" w:cs="Arial"/>
            <w:lang w:val="en-GB"/>
          </w:rPr>
          <w:t>itigated on desktop hardware due to CPU vectorisation, SSE instructions and GPU-based image filtering, which are not available on mobile hardware architectures. Lower-resolution images speed up the calculation but also result in less-accurate feature matching in general. Furthermore, the rendering of the 3D model – marginally contributing to the computation runtime on desktops – is slow and restrictive (in terms of model size) on mobile devices, meaning that it contributes maj</w:t>
        </w:r>
        <w:r>
          <w:rPr>
            <w:rFonts w:ascii="Arial" w:hAnsi="Arial" w:cs="Arial"/>
            <w:lang w:val="en-GB"/>
          </w:rPr>
          <w:t xml:space="preserve">orly to the algorithmic runtime. </w:t>
        </w:r>
        <w:r w:rsidRPr="00B447EC">
          <w:rPr>
            <w:rFonts w:ascii="Arial" w:hAnsi="Arial" w:cs="Arial"/>
            <w:color w:val="00B0F0"/>
            <w:lang w:val="en-GB"/>
            <w:rPrChange w:id="1264" w:author="ms699852" w:date="2017-10-19T14:34:00Z">
              <w:rPr>
                <w:rFonts w:ascii="Arial" w:hAnsi="Arial" w:cs="Arial"/>
                <w:lang w:val="en-GB"/>
              </w:rPr>
            </w:rPrChange>
          </w:rPr>
          <w:t xml:space="preserve">The computational complexity </w:t>
        </w:r>
        <w:r w:rsidRPr="00B447EC">
          <w:rPr>
            <w:rFonts w:ascii="Arial" w:hAnsi="Arial" w:cs="Arial"/>
            <w:lang w:val="en-GB"/>
          </w:rPr>
          <w:t>relates to a given energy budget used to register an image, which is a drawback for extended utilisation of the technology for some application domains.</w:t>
        </w:r>
      </w:ins>
    </w:p>
    <w:p w14:paraId="714C48B2" w14:textId="77777777" w:rsidR="00B447EC" w:rsidRDefault="00B447EC" w:rsidP="00B447EC">
      <w:pPr>
        <w:widowControl w:val="0"/>
        <w:rPr>
          <w:rFonts w:ascii="Arial" w:hAnsi="Arial" w:cs="Arial"/>
          <w:lang w:val="en-GB"/>
        </w:rPr>
      </w:pPr>
    </w:p>
    <w:p w14:paraId="5B88514A" w14:textId="77777777" w:rsidR="00376F1C" w:rsidRDefault="00376F1C" w:rsidP="00376F1C">
      <w:pPr>
        <w:widowControl w:val="0"/>
        <w:tabs>
          <w:tab w:val="left" w:pos="284"/>
        </w:tabs>
        <w:jc w:val="both"/>
        <w:rPr>
          <w:rFonts w:ascii="Arial" w:hAnsi="Arial" w:cs="Arial"/>
          <w:sz w:val="18"/>
          <w:szCs w:val="18"/>
          <w:lang w:val="en-US"/>
        </w:rPr>
      </w:pPr>
      <w:r>
        <w:rPr>
          <w:rFonts w:ascii="Arial" w:hAnsi="Arial" w:cs="Arial"/>
          <w:b/>
          <w:bCs/>
          <w:lang w:val="en-US"/>
        </w:rPr>
        <w:t>4</w:t>
      </w:r>
      <w:r>
        <w:rPr>
          <w:rFonts w:ascii="Arial" w:hAnsi="Arial" w:cs="Arial"/>
          <w:b/>
          <w:bCs/>
          <w:lang w:val="en-US"/>
        </w:rPr>
        <w:tab/>
        <w:t>Applications</w:t>
      </w:r>
    </w:p>
    <w:p w14:paraId="17A3660B" w14:textId="77777777" w:rsidR="00376F1C" w:rsidRDefault="00376F1C" w:rsidP="00376F1C">
      <w:pPr>
        <w:widowControl w:val="0"/>
        <w:jc w:val="both"/>
        <w:rPr>
          <w:rFonts w:ascii="Arial" w:hAnsi="Arial" w:cs="Arial"/>
          <w:sz w:val="18"/>
          <w:szCs w:val="18"/>
          <w:lang w:val="en-US"/>
        </w:rPr>
      </w:pPr>
    </w:p>
    <w:p w14:paraId="728E6585" w14:textId="77777777" w:rsidR="0050260A" w:rsidRDefault="00E75B58" w:rsidP="00376F1C">
      <w:pPr>
        <w:widowControl w:val="0"/>
        <w:tabs>
          <w:tab w:val="left" w:pos="142"/>
        </w:tabs>
        <w:jc w:val="both"/>
        <w:rPr>
          <w:rFonts w:ascii="Arial" w:hAnsi="Arial" w:cs="Arial"/>
          <w:sz w:val="18"/>
          <w:szCs w:val="18"/>
          <w:lang w:val="en-GB"/>
        </w:rPr>
      </w:pPr>
      <w:r w:rsidRPr="00E75B58">
        <w:rPr>
          <w:rFonts w:ascii="Arial" w:hAnsi="Arial" w:cs="Arial"/>
          <w:sz w:val="18"/>
          <w:szCs w:val="18"/>
          <w:lang w:val="en-GB"/>
        </w:rPr>
        <w:t>Volunteered Geographic Information (VGI) beco</w:t>
      </w:r>
      <w:r>
        <w:rPr>
          <w:rFonts w:ascii="Arial" w:hAnsi="Arial" w:cs="Arial"/>
          <w:sz w:val="18"/>
          <w:szCs w:val="18"/>
          <w:lang w:val="en-GB"/>
        </w:rPr>
        <w:t>mes growing attention concerning multiple areas of geosciences. Section 4 highlights two important topics which could be highly improved by complementary VGI</w:t>
      </w:r>
      <w:r w:rsidR="00686D44">
        <w:rPr>
          <w:rFonts w:ascii="Arial" w:hAnsi="Arial" w:cs="Arial"/>
          <w:sz w:val="18"/>
          <w:szCs w:val="18"/>
          <w:lang w:val="en-GB"/>
        </w:rPr>
        <w:t>. Crowdsourcing</w:t>
      </w:r>
      <w:r>
        <w:rPr>
          <w:rFonts w:ascii="Arial" w:hAnsi="Arial" w:cs="Arial"/>
          <w:sz w:val="18"/>
          <w:szCs w:val="18"/>
          <w:lang w:val="en-GB"/>
        </w:rPr>
        <w:t xml:space="preserve"> </w:t>
      </w:r>
      <w:r w:rsidR="00686D44">
        <w:rPr>
          <w:rFonts w:ascii="Arial" w:hAnsi="Arial" w:cs="Arial"/>
          <w:sz w:val="18"/>
          <w:szCs w:val="18"/>
          <w:lang w:val="en-GB"/>
        </w:rPr>
        <w:t xml:space="preserve">seems to be very helpful for mobile data acquisition in case of “geo-events” (like floods or landslides) with high </w:t>
      </w:r>
      <w:r>
        <w:rPr>
          <w:rFonts w:ascii="Arial" w:hAnsi="Arial" w:cs="Arial"/>
          <w:sz w:val="18"/>
          <w:szCs w:val="18"/>
          <w:lang w:val="en-GB"/>
        </w:rPr>
        <w:t xml:space="preserve">spatial and temporal </w:t>
      </w:r>
      <w:r w:rsidR="00686D44">
        <w:rPr>
          <w:rFonts w:ascii="Arial" w:hAnsi="Arial" w:cs="Arial"/>
          <w:sz w:val="18"/>
          <w:szCs w:val="18"/>
          <w:lang w:val="en-GB"/>
        </w:rPr>
        <w:t>resolution where they are needed most. Thus, it is obvious that captured data by smartphones -comprising image, position and orientation data- must be fused and translated from the device to the object space. This is where the mobile image-to-geometry intersection</w:t>
      </w:r>
      <w:r w:rsidR="00686D44" w:rsidRPr="00686D44">
        <w:rPr>
          <w:rFonts w:ascii="Arial" w:hAnsi="Arial" w:cs="Arial"/>
          <w:sz w:val="18"/>
          <w:szCs w:val="18"/>
          <w:lang w:val="en-GB"/>
        </w:rPr>
        <w:t xml:space="preserve"> comes in</w:t>
      </w:r>
      <w:r w:rsidR="00686D44">
        <w:rPr>
          <w:rFonts w:ascii="Arial" w:hAnsi="Arial" w:cs="Arial"/>
          <w:sz w:val="18"/>
          <w:szCs w:val="18"/>
          <w:lang w:val="en-GB"/>
        </w:rPr>
        <w:t>. In the following, two major fields are presented that profit from mobile data acquisition depending on the mentioned topic.</w:t>
      </w:r>
    </w:p>
    <w:p w14:paraId="5BD9A1FD" w14:textId="77777777" w:rsidR="00686D44" w:rsidRDefault="00686D44" w:rsidP="00376F1C">
      <w:pPr>
        <w:widowControl w:val="0"/>
        <w:tabs>
          <w:tab w:val="left" w:pos="142"/>
        </w:tabs>
        <w:jc w:val="both"/>
        <w:rPr>
          <w:rFonts w:ascii="Arial" w:hAnsi="Arial" w:cs="Arial"/>
          <w:sz w:val="18"/>
          <w:szCs w:val="18"/>
          <w:lang w:val="en-GB"/>
        </w:rPr>
      </w:pPr>
    </w:p>
    <w:p w14:paraId="47285EB8" w14:textId="77777777" w:rsidR="0050260A" w:rsidRDefault="0050260A" w:rsidP="0050260A">
      <w:pPr>
        <w:widowControl w:val="0"/>
        <w:jc w:val="both"/>
        <w:rPr>
          <w:rFonts w:ascii="Arial" w:hAnsi="Arial" w:cs="Arial"/>
          <w:sz w:val="18"/>
          <w:szCs w:val="18"/>
          <w:lang w:val="en-US"/>
        </w:rPr>
      </w:pPr>
      <w:r>
        <w:rPr>
          <w:rFonts w:ascii="Arial" w:hAnsi="Arial" w:cs="Arial"/>
          <w:sz w:val="18"/>
          <w:szCs w:val="18"/>
          <w:lang w:val="en-US"/>
        </w:rPr>
        <w:t>4.1 Hydrology</w:t>
      </w:r>
    </w:p>
    <w:p w14:paraId="72C6A3B0" w14:textId="77777777" w:rsidR="00577883" w:rsidRDefault="00577883" w:rsidP="0050260A">
      <w:pPr>
        <w:widowControl w:val="0"/>
        <w:jc w:val="both"/>
        <w:rPr>
          <w:rFonts w:ascii="Arial" w:hAnsi="Arial" w:cs="Arial"/>
          <w:sz w:val="18"/>
          <w:szCs w:val="18"/>
          <w:lang w:val="en-US"/>
        </w:rPr>
      </w:pPr>
    </w:p>
    <w:p w14:paraId="498297E4" w14:textId="77777777" w:rsidR="0050260A" w:rsidRPr="009835A4" w:rsidRDefault="00577883" w:rsidP="00E1574E">
      <w:pPr>
        <w:widowControl w:val="0"/>
        <w:jc w:val="both"/>
        <w:rPr>
          <w:rFonts w:ascii="Arial" w:hAnsi="Arial" w:cs="Arial"/>
          <w:sz w:val="18"/>
          <w:szCs w:val="18"/>
          <w:lang w:val="en-GB"/>
        </w:rPr>
      </w:pPr>
      <w:r>
        <w:rPr>
          <w:rFonts w:ascii="Arial" w:hAnsi="Arial" w:cs="Arial"/>
          <w:sz w:val="18"/>
          <w:szCs w:val="18"/>
          <w:lang w:val="en-US"/>
        </w:rPr>
        <w:t xml:space="preserve">Regarding worldwide increasing flood hazards, there is an </w:t>
      </w:r>
      <w:r w:rsidRPr="00577883">
        <w:rPr>
          <w:rFonts w:ascii="Arial" w:hAnsi="Arial" w:cs="Arial"/>
          <w:sz w:val="18"/>
          <w:szCs w:val="18"/>
          <w:lang w:val="en-US"/>
        </w:rPr>
        <w:t>enormous increase in the importance of</w:t>
      </w:r>
      <w:r>
        <w:rPr>
          <w:rFonts w:ascii="Arial" w:hAnsi="Arial" w:cs="Arial"/>
          <w:sz w:val="18"/>
          <w:szCs w:val="18"/>
          <w:lang w:val="en-US"/>
        </w:rPr>
        <w:t xml:space="preserve"> river monitoring including flow velocities, </w:t>
      </w:r>
      <w:r w:rsidRPr="00577883">
        <w:rPr>
          <w:rFonts w:ascii="Arial" w:hAnsi="Arial" w:cs="Arial"/>
          <w:sz w:val="18"/>
          <w:szCs w:val="18"/>
          <w:lang w:val="en-US"/>
        </w:rPr>
        <w:t>water level</w:t>
      </w:r>
      <w:r>
        <w:rPr>
          <w:rFonts w:ascii="Arial" w:hAnsi="Arial" w:cs="Arial"/>
          <w:sz w:val="18"/>
          <w:szCs w:val="18"/>
          <w:lang w:val="en-US"/>
        </w:rPr>
        <w:t xml:space="preserve">s and </w:t>
      </w:r>
      <w:r w:rsidRPr="00577883">
        <w:rPr>
          <w:rFonts w:ascii="Arial" w:hAnsi="Arial" w:cs="Arial"/>
          <w:sz w:val="18"/>
          <w:szCs w:val="18"/>
          <w:lang w:val="en-US"/>
        </w:rPr>
        <w:t>river cross sections</w:t>
      </w:r>
      <w:r>
        <w:rPr>
          <w:rFonts w:ascii="Arial" w:hAnsi="Arial" w:cs="Arial"/>
          <w:sz w:val="18"/>
          <w:szCs w:val="18"/>
          <w:lang w:val="en-US"/>
        </w:rPr>
        <w:t xml:space="preserve">. Conventional gauging stations are </w:t>
      </w:r>
      <w:r w:rsidR="00E1574E">
        <w:rPr>
          <w:rFonts w:ascii="Arial" w:hAnsi="Arial" w:cs="Arial"/>
          <w:sz w:val="18"/>
          <w:szCs w:val="18"/>
          <w:lang w:val="en-US"/>
        </w:rPr>
        <w:t xml:space="preserve">most </w:t>
      </w:r>
      <w:r>
        <w:rPr>
          <w:rFonts w:ascii="Arial" w:hAnsi="Arial" w:cs="Arial"/>
          <w:sz w:val="18"/>
          <w:szCs w:val="18"/>
          <w:lang w:val="en-US"/>
        </w:rPr>
        <w:t xml:space="preserve">solely installed </w:t>
      </w:r>
      <w:r w:rsidR="008657AF">
        <w:rPr>
          <w:rFonts w:ascii="Arial" w:hAnsi="Arial" w:cs="Arial"/>
          <w:sz w:val="18"/>
          <w:szCs w:val="18"/>
          <w:lang w:val="en-US"/>
        </w:rPr>
        <w:t xml:space="preserve">which would lead to an insufficient coverage of </w:t>
      </w:r>
      <w:r w:rsidR="00E1574E">
        <w:rPr>
          <w:rFonts w:ascii="Arial" w:hAnsi="Arial" w:cs="Arial"/>
          <w:sz w:val="18"/>
          <w:szCs w:val="18"/>
          <w:lang w:val="en-US"/>
        </w:rPr>
        <w:t>hydrographic</w:t>
      </w:r>
      <w:r w:rsidR="008657AF">
        <w:rPr>
          <w:rFonts w:ascii="Arial" w:hAnsi="Arial" w:cs="Arial"/>
          <w:sz w:val="18"/>
          <w:szCs w:val="18"/>
          <w:lang w:val="en-US"/>
        </w:rPr>
        <w:t xml:space="preserve"> data when they are most needed – like </w:t>
      </w:r>
      <w:r w:rsidR="00E1574E">
        <w:rPr>
          <w:rFonts w:ascii="Arial" w:hAnsi="Arial" w:cs="Arial"/>
          <w:sz w:val="18"/>
          <w:szCs w:val="18"/>
          <w:lang w:val="en-US"/>
        </w:rPr>
        <w:t xml:space="preserve">sudden </w:t>
      </w:r>
      <w:r w:rsidR="008657AF">
        <w:rPr>
          <w:rFonts w:ascii="Arial" w:hAnsi="Arial" w:cs="Arial"/>
          <w:sz w:val="18"/>
          <w:szCs w:val="18"/>
          <w:lang w:val="en-US"/>
        </w:rPr>
        <w:t>flood events. Even small running water</w:t>
      </w:r>
      <w:del w:id="1265" w:author="ms699852" w:date="2017-10-17T09:46:00Z">
        <w:r w:rsidR="008657AF" w:rsidDel="00BD18B7">
          <w:rPr>
            <w:rFonts w:ascii="Arial" w:hAnsi="Arial" w:cs="Arial"/>
            <w:sz w:val="18"/>
            <w:szCs w:val="18"/>
            <w:lang w:val="en-US"/>
          </w:rPr>
          <w:delText>s</w:delText>
        </w:r>
      </w:del>
      <w:r w:rsidR="008657AF">
        <w:rPr>
          <w:rFonts w:ascii="Arial" w:hAnsi="Arial" w:cs="Arial"/>
          <w:sz w:val="18"/>
          <w:szCs w:val="18"/>
          <w:lang w:val="en-US"/>
        </w:rPr>
        <w:t xml:space="preserve"> c</w:t>
      </w:r>
      <w:r w:rsidR="00E1574E">
        <w:rPr>
          <w:rFonts w:ascii="Arial" w:hAnsi="Arial" w:cs="Arial"/>
          <w:sz w:val="18"/>
          <w:szCs w:val="18"/>
          <w:lang w:val="en-US"/>
        </w:rPr>
        <w:t xml:space="preserve">atchments can turn in devastating streams that </w:t>
      </w:r>
      <w:r w:rsidR="00E1574E" w:rsidRPr="00E1574E">
        <w:rPr>
          <w:rFonts w:ascii="Arial" w:hAnsi="Arial" w:cs="Arial"/>
          <w:sz w:val="18"/>
          <w:szCs w:val="18"/>
          <w:lang w:val="en-US"/>
        </w:rPr>
        <w:t>pose threat to the environment and to human health</w:t>
      </w:r>
      <w:r w:rsidR="00E1574E">
        <w:rPr>
          <w:rFonts w:ascii="Arial" w:hAnsi="Arial" w:cs="Arial"/>
          <w:sz w:val="18"/>
          <w:szCs w:val="18"/>
          <w:lang w:val="en-US"/>
        </w:rPr>
        <w:t xml:space="preserve">. With aid of the public, mobile data could be acquired quickly and could be used for spatio-temporal densification of hydrologic data </w:t>
      </w:r>
      <w:ins w:id="1266" w:author="ms699852" w:date="2017-10-17T09:49:00Z">
        <w:r w:rsidR="0034497F" w:rsidRPr="00A361BE">
          <w:rPr>
            <w:rFonts w:ascii="Arial" w:hAnsi="Arial" w:cs="Arial"/>
            <w:sz w:val="18"/>
            <w:szCs w:val="18"/>
            <w:highlight w:val="lightGray"/>
            <w:lang w:val="en-US"/>
            <w:rPrChange w:id="1267" w:author="ms699852" w:date="2017-10-19T13:36:00Z">
              <w:rPr>
                <w:rFonts w:ascii="Arial" w:hAnsi="Arial" w:cs="Arial"/>
                <w:sz w:val="18"/>
                <w:szCs w:val="18"/>
                <w:lang w:val="en-US"/>
              </w:rPr>
            </w:rPrChange>
          </w:rPr>
          <w:t>[</w:t>
        </w:r>
      </w:ins>
      <w:del w:id="1268" w:author="ms699852" w:date="2017-10-17T09:49:00Z">
        <w:r w:rsidR="00E1574E" w:rsidRPr="00A361BE" w:rsidDel="0034497F">
          <w:rPr>
            <w:rFonts w:ascii="Arial" w:hAnsi="Arial" w:cs="Arial"/>
            <w:sz w:val="18"/>
            <w:szCs w:val="18"/>
            <w:highlight w:val="lightGray"/>
            <w:lang w:val="en-US"/>
            <w:rPrChange w:id="1269" w:author="ms699852" w:date="2017-10-19T13:36:00Z">
              <w:rPr>
                <w:rFonts w:ascii="Arial" w:hAnsi="Arial" w:cs="Arial"/>
                <w:sz w:val="18"/>
                <w:szCs w:val="18"/>
                <w:lang w:val="en-US"/>
              </w:rPr>
            </w:rPrChange>
          </w:rPr>
          <w:delText>(ANETTE</w:delText>
        </w:r>
      </w:del>
      <w:ins w:id="1270" w:author="ms699852" w:date="2017-10-17T09:49:00Z">
        <w:r w:rsidR="0034497F" w:rsidRPr="00A361BE">
          <w:rPr>
            <w:rFonts w:ascii="Arial" w:hAnsi="Arial" w:cs="Arial"/>
            <w:sz w:val="18"/>
            <w:szCs w:val="18"/>
            <w:highlight w:val="lightGray"/>
            <w:lang w:val="en-US"/>
            <w:rPrChange w:id="1271" w:author="ms699852" w:date="2017-10-19T13:36:00Z">
              <w:rPr>
                <w:rFonts w:ascii="Arial" w:hAnsi="Arial" w:cs="Arial"/>
                <w:sz w:val="18"/>
                <w:szCs w:val="18"/>
                <w:lang w:val="en-US"/>
              </w:rPr>
            </w:rPrChange>
          </w:rPr>
          <w:t>Kroehnert2017, Eltner2016, Kroehnert2016]</w:t>
        </w:r>
      </w:ins>
      <w:del w:id="1272" w:author="ms699852" w:date="2017-10-17T09:49:00Z">
        <w:r w:rsidR="00E1574E" w:rsidRPr="00A361BE" w:rsidDel="0034497F">
          <w:rPr>
            <w:rFonts w:ascii="Arial" w:hAnsi="Arial" w:cs="Arial"/>
            <w:sz w:val="18"/>
            <w:szCs w:val="18"/>
            <w:highlight w:val="lightGray"/>
            <w:lang w:val="en-US"/>
            <w:rPrChange w:id="1273" w:author="ms699852" w:date="2017-10-19T13:36:00Z">
              <w:rPr>
                <w:rFonts w:ascii="Arial" w:hAnsi="Arial" w:cs="Arial"/>
                <w:sz w:val="18"/>
                <w:szCs w:val="18"/>
                <w:lang w:val="en-US"/>
              </w:rPr>
            </w:rPrChange>
          </w:rPr>
          <w:delText>, 2017, MELA 2017, MELA 2016)</w:delText>
        </w:r>
      </w:del>
      <w:r w:rsidR="00E1574E" w:rsidRPr="00A361BE">
        <w:rPr>
          <w:rFonts w:ascii="Arial" w:hAnsi="Arial" w:cs="Arial"/>
          <w:sz w:val="18"/>
          <w:szCs w:val="18"/>
          <w:highlight w:val="lightGray"/>
          <w:lang w:val="en-US"/>
          <w:rPrChange w:id="1274" w:author="ms699852" w:date="2017-10-19T13:36:00Z">
            <w:rPr>
              <w:rFonts w:ascii="Arial" w:hAnsi="Arial" w:cs="Arial"/>
              <w:sz w:val="18"/>
              <w:szCs w:val="18"/>
              <w:lang w:val="en-US"/>
            </w:rPr>
          </w:rPrChange>
        </w:rPr>
        <w:t>.</w:t>
      </w:r>
      <w:r w:rsidR="00E1574E">
        <w:rPr>
          <w:rFonts w:ascii="Arial" w:hAnsi="Arial" w:cs="Arial"/>
          <w:sz w:val="18"/>
          <w:szCs w:val="18"/>
          <w:lang w:val="en-US"/>
        </w:rPr>
        <w:t xml:space="preserve"> Short time lapse smartphone image sequences with known initial pose and orientation</w:t>
      </w:r>
      <w:del w:id="1275" w:author="ms699852" w:date="2017-10-17T21:30:00Z">
        <w:r w:rsidR="00E1574E" w:rsidDel="00DC3A4E">
          <w:rPr>
            <w:rFonts w:ascii="Arial" w:hAnsi="Arial" w:cs="Arial"/>
            <w:sz w:val="18"/>
            <w:szCs w:val="18"/>
            <w:lang w:val="en-US"/>
          </w:rPr>
          <w:delText>,</w:delText>
        </w:r>
      </w:del>
      <w:r w:rsidR="00E1574E">
        <w:rPr>
          <w:rFonts w:ascii="Arial" w:hAnsi="Arial" w:cs="Arial"/>
          <w:sz w:val="18"/>
          <w:szCs w:val="18"/>
          <w:lang w:val="en-US"/>
        </w:rPr>
        <w:t xml:space="preserve"> could be used to determine the river line that could be further intersected with prevailing object data. In that way, the detected shore could </w:t>
      </w:r>
      <w:r w:rsidR="00D23530">
        <w:rPr>
          <w:rFonts w:ascii="Arial" w:hAnsi="Arial" w:cs="Arial"/>
          <w:sz w:val="18"/>
          <w:szCs w:val="18"/>
          <w:lang w:val="en-US"/>
        </w:rPr>
        <w:t>be transferred</w:t>
      </w:r>
      <w:r w:rsidR="00E1574E">
        <w:rPr>
          <w:rFonts w:ascii="Arial" w:hAnsi="Arial" w:cs="Arial"/>
          <w:sz w:val="18"/>
          <w:szCs w:val="18"/>
          <w:lang w:val="en-US"/>
        </w:rPr>
        <w:t xml:space="preserve"> into several water levels</w:t>
      </w:r>
      <w:ins w:id="1276" w:author="ms699852" w:date="2017-10-17T21:29:00Z">
        <w:r w:rsidR="00DC3A4E">
          <w:rPr>
            <w:rFonts w:ascii="Arial" w:hAnsi="Arial" w:cs="Arial"/>
            <w:sz w:val="18"/>
            <w:szCs w:val="18"/>
            <w:lang w:val="en-US"/>
          </w:rPr>
          <w:t xml:space="preserve">. </w:t>
        </w:r>
      </w:ins>
      <w:del w:id="1277" w:author="ms699852" w:date="2017-10-17T21:29:00Z">
        <w:r w:rsidR="00B613EB" w:rsidDel="00DC3A4E">
          <w:rPr>
            <w:rFonts w:ascii="Arial" w:hAnsi="Arial" w:cs="Arial"/>
            <w:sz w:val="18"/>
            <w:szCs w:val="18"/>
            <w:lang w:val="en-US"/>
          </w:rPr>
          <w:delText xml:space="preserve"> </w:delText>
        </w:r>
        <w:r w:rsidR="00B613EB" w:rsidRPr="00B613EB" w:rsidDel="00DC3A4E">
          <w:rPr>
            <w:rFonts w:ascii="Arial" w:hAnsi="Arial" w:cs="Arial"/>
            <w:sz w:val="18"/>
            <w:szCs w:val="18"/>
            <w:lang w:val="en-US"/>
          </w:rPr>
          <w:delText>(</w:delText>
        </w:r>
        <w:r w:rsidR="00B613EB" w:rsidRPr="00DC3A4E" w:rsidDel="00DC3A4E">
          <w:rPr>
            <w:rFonts w:ascii="Arial" w:hAnsi="Arial" w:cs="Arial"/>
            <w:sz w:val="18"/>
            <w:szCs w:val="18"/>
            <w:highlight w:val="magenta"/>
            <w:lang w:val="en-US"/>
            <w:rPrChange w:id="1278" w:author="ms699852" w:date="2017-10-17T21:28:00Z">
              <w:rPr>
                <w:rFonts w:ascii="Arial" w:hAnsi="Arial" w:cs="Arial"/>
                <w:sz w:val="18"/>
                <w:szCs w:val="18"/>
                <w:lang w:val="en-US"/>
              </w:rPr>
            </w:rPrChange>
          </w:rPr>
          <w:delText>MELA 2016, HANNES PAPER?)</w:delText>
        </w:r>
        <w:r w:rsidR="00D23530" w:rsidRPr="00DC3A4E" w:rsidDel="00DC3A4E">
          <w:rPr>
            <w:rFonts w:ascii="Arial" w:hAnsi="Arial" w:cs="Arial"/>
            <w:sz w:val="18"/>
            <w:szCs w:val="18"/>
            <w:highlight w:val="magenta"/>
            <w:lang w:val="en-US"/>
            <w:rPrChange w:id="1279" w:author="ms699852" w:date="2017-10-17T21:28:00Z">
              <w:rPr>
                <w:rFonts w:ascii="Arial" w:hAnsi="Arial" w:cs="Arial"/>
                <w:sz w:val="18"/>
                <w:szCs w:val="18"/>
                <w:lang w:val="en-US"/>
              </w:rPr>
            </w:rPrChange>
          </w:rPr>
          <w:delText>.</w:delText>
        </w:r>
        <w:r w:rsidR="00D23530" w:rsidDel="00DC3A4E">
          <w:rPr>
            <w:rFonts w:ascii="Arial" w:hAnsi="Arial" w:cs="Arial"/>
            <w:sz w:val="18"/>
            <w:szCs w:val="18"/>
            <w:lang w:val="en-US"/>
          </w:rPr>
          <w:delText xml:space="preserve"> </w:delText>
        </w:r>
      </w:del>
      <w:r w:rsidR="00D23530">
        <w:rPr>
          <w:rFonts w:ascii="Arial" w:hAnsi="Arial" w:cs="Arial"/>
          <w:sz w:val="18"/>
          <w:szCs w:val="18"/>
          <w:lang w:val="en-US"/>
        </w:rPr>
        <w:t xml:space="preserve">For this, the shore area should be visible inside of the image and must provide sufficient information for image-to-geometry intersection in terms of buildings, stones or other artificial objects </w:t>
      </w:r>
      <w:r w:rsidR="00B613EB">
        <w:rPr>
          <w:rFonts w:ascii="Arial" w:hAnsi="Arial" w:cs="Arial"/>
          <w:sz w:val="18"/>
          <w:szCs w:val="18"/>
          <w:lang w:val="en-US"/>
        </w:rPr>
        <w:t>(see chapter 2)</w:t>
      </w:r>
      <w:r w:rsidR="00D23530">
        <w:rPr>
          <w:rFonts w:ascii="Arial" w:hAnsi="Arial" w:cs="Arial"/>
          <w:sz w:val="18"/>
          <w:szCs w:val="18"/>
          <w:lang w:val="en-US"/>
        </w:rPr>
        <w:t>.</w:t>
      </w:r>
    </w:p>
    <w:p w14:paraId="3209D088" w14:textId="77777777" w:rsidR="009835A4" w:rsidRDefault="009835A4" w:rsidP="00376F1C">
      <w:pPr>
        <w:widowControl w:val="0"/>
        <w:tabs>
          <w:tab w:val="left" w:pos="142"/>
        </w:tabs>
        <w:jc w:val="both"/>
        <w:rPr>
          <w:rFonts w:ascii="Arial" w:hAnsi="Arial" w:cs="Arial"/>
          <w:lang w:val="en-GB"/>
        </w:rPr>
      </w:pPr>
    </w:p>
    <w:p w14:paraId="3D91CEEB" w14:textId="77777777" w:rsidR="0050260A" w:rsidRDefault="001C28F6" w:rsidP="0050260A">
      <w:pPr>
        <w:widowControl w:val="0"/>
        <w:jc w:val="both"/>
        <w:rPr>
          <w:rFonts w:ascii="Arial" w:hAnsi="Arial" w:cs="Arial"/>
          <w:sz w:val="18"/>
          <w:szCs w:val="18"/>
          <w:lang w:val="en-US"/>
        </w:rPr>
      </w:pPr>
      <w:r>
        <w:rPr>
          <w:rFonts w:ascii="Arial" w:hAnsi="Arial" w:cs="Arial"/>
          <w:sz w:val="18"/>
          <w:szCs w:val="18"/>
          <w:lang w:val="en-US"/>
        </w:rPr>
        <w:t>4.2</w:t>
      </w:r>
      <w:r w:rsidR="0050260A">
        <w:rPr>
          <w:rFonts w:ascii="Arial" w:hAnsi="Arial" w:cs="Arial"/>
          <w:sz w:val="18"/>
          <w:szCs w:val="18"/>
          <w:lang w:val="en-US"/>
        </w:rPr>
        <w:t xml:space="preserve"> Petroleum Geology</w:t>
      </w:r>
    </w:p>
    <w:p w14:paraId="1DBBDB39" w14:textId="77777777" w:rsidR="0050260A" w:rsidRDefault="0050260A" w:rsidP="0050260A">
      <w:pPr>
        <w:widowControl w:val="0"/>
        <w:jc w:val="both"/>
        <w:rPr>
          <w:rFonts w:ascii="Arial" w:hAnsi="Arial" w:cs="Arial"/>
          <w:sz w:val="18"/>
          <w:szCs w:val="18"/>
          <w:lang w:val="en-US"/>
        </w:rPr>
      </w:pPr>
    </w:p>
    <w:p w14:paraId="4AD5E8FB" w14:textId="0CECD20D" w:rsidR="00956F35" w:rsidRDefault="00F6612B" w:rsidP="0050260A">
      <w:pPr>
        <w:widowControl w:val="0"/>
        <w:tabs>
          <w:tab w:val="left" w:pos="142"/>
        </w:tabs>
        <w:jc w:val="both"/>
        <w:rPr>
          <w:rFonts w:ascii="Arial" w:hAnsi="Arial" w:cs="Arial"/>
          <w:sz w:val="18"/>
          <w:szCs w:val="18"/>
          <w:lang w:val="en-GB"/>
        </w:rPr>
      </w:pPr>
      <w:r>
        <w:rPr>
          <w:rFonts w:ascii="Arial" w:hAnsi="Arial" w:cs="Arial"/>
          <w:sz w:val="18"/>
          <w:szCs w:val="18"/>
          <w:lang w:val="en-GB"/>
        </w:rPr>
        <w:lastRenderedPageBreak/>
        <w:t xml:space="preserve">The feature-based registration on textured triangle meshes is integrated in the Geological Registration and Interpretation Toolkit (GRIT), a 2D-3D mobile application for smartphones and tablets to study geological rock exposures (i.e. outcrops). Geological studies include several purposes ranging from sedimentary architecture reconstruction (e.g. SAFARI project </w:t>
      </w:r>
      <w:del w:id="1280" w:author="ms699852" w:date="2017-10-17T21:37:00Z">
        <w:r w:rsidRPr="008D1AAA" w:rsidDel="00DC3A4E">
          <w:rPr>
            <w:rFonts w:ascii="Arial" w:hAnsi="Arial" w:cs="Arial"/>
            <w:sz w:val="18"/>
            <w:szCs w:val="18"/>
            <w:highlight w:val="yellow"/>
            <w:lang w:val="en-GB"/>
          </w:rPr>
          <w:delText>[Dreyer1993,</w:delText>
        </w:r>
        <w:r w:rsidDel="00DC3A4E">
          <w:rPr>
            <w:rFonts w:ascii="Arial" w:hAnsi="Arial" w:cs="Arial"/>
            <w:sz w:val="18"/>
            <w:szCs w:val="18"/>
            <w:lang w:val="en-GB"/>
          </w:rPr>
          <w:delText xml:space="preserve"> </w:delText>
        </w:r>
      </w:del>
      <w:ins w:id="1281" w:author="ms699852" w:date="2017-10-17T21:37:00Z">
        <w:r w:rsidR="00DC3A4E">
          <w:rPr>
            <w:rFonts w:ascii="Arial" w:hAnsi="Arial" w:cs="Arial"/>
            <w:sz w:val="18"/>
            <w:szCs w:val="18"/>
            <w:lang w:val="en-GB"/>
          </w:rPr>
          <w:t>[</w:t>
        </w:r>
      </w:ins>
      <w:r w:rsidRPr="00A361BE">
        <w:rPr>
          <w:rFonts w:ascii="Arial" w:hAnsi="Arial" w:cs="Arial"/>
          <w:sz w:val="18"/>
          <w:szCs w:val="18"/>
          <w:highlight w:val="lightGray"/>
          <w:lang w:val="en-GB"/>
          <w:rPrChange w:id="1282" w:author="ms699852" w:date="2017-10-19T13:39:00Z">
            <w:rPr>
              <w:rFonts w:ascii="Arial" w:hAnsi="Arial" w:cs="Arial"/>
              <w:sz w:val="18"/>
              <w:szCs w:val="18"/>
              <w:lang w:val="en-GB"/>
            </w:rPr>
          </w:rPrChange>
        </w:rPr>
        <w:t>Howell2014</w:t>
      </w:r>
      <w:r>
        <w:rPr>
          <w:rFonts w:ascii="Arial" w:hAnsi="Arial" w:cs="Arial"/>
          <w:sz w:val="18"/>
          <w:szCs w:val="18"/>
          <w:lang w:val="en-GB"/>
        </w:rPr>
        <w:t xml:space="preserve">]) over structural studies for flow analysis </w:t>
      </w:r>
      <w:del w:id="1283" w:author="ms699852" w:date="2017-10-17T21:37:00Z">
        <w:r w:rsidRPr="008D1AAA" w:rsidDel="00DC3A4E">
          <w:rPr>
            <w:rFonts w:ascii="Arial" w:hAnsi="Arial" w:cs="Arial"/>
            <w:sz w:val="18"/>
            <w:szCs w:val="18"/>
            <w:highlight w:val="yellow"/>
            <w:lang w:val="en-GB"/>
          </w:rPr>
          <w:delText>[Lamarche</w:delText>
        </w:r>
        <w:r w:rsidR="008D1AAA" w:rsidRPr="008D1AAA" w:rsidDel="00DC3A4E">
          <w:rPr>
            <w:rFonts w:ascii="Arial" w:hAnsi="Arial" w:cs="Arial"/>
            <w:sz w:val="18"/>
            <w:szCs w:val="18"/>
            <w:highlight w:val="yellow"/>
            <w:lang w:val="en-GB"/>
          </w:rPr>
          <w:delText>2012</w:delText>
        </w:r>
        <w:r w:rsidRPr="008D1AAA" w:rsidDel="00DC3A4E">
          <w:rPr>
            <w:rFonts w:ascii="Arial" w:hAnsi="Arial" w:cs="Arial"/>
            <w:sz w:val="18"/>
            <w:szCs w:val="18"/>
            <w:highlight w:val="yellow"/>
            <w:lang w:val="en-GB"/>
          </w:rPr>
          <w:delText>]</w:delText>
        </w:r>
        <w:r w:rsidDel="00DC3A4E">
          <w:rPr>
            <w:rFonts w:ascii="Arial" w:hAnsi="Arial" w:cs="Arial"/>
            <w:sz w:val="18"/>
            <w:szCs w:val="18"/>
            <w:lang w:val="en-GB"/>
          </w:rPr>
          <w:delText xml:space="preserve"> </w:delText>
        </w:r>
      </w:del>
      <w:r>
        <w:rPr>
          <w:rFonts w:ascii="Arial" w:hAnsi="Arial" w:cs="Arial"/>
          <w:sz w:val="18"/>
          <w:szCs w:val="18"/>
          <w:lang w:val="en-GB"/>
        </w:rPr>
        <w:t>to structural studies for geothermal prospect evaluation. In the case of GRIT, the technology has been applied on sedimentology case studies at Mam Tor, Derbyshire, UK [</w:t>
      </w:r>
      <w:r w:rsidRPr="00A361BE">
        <w:rPr>
          <w:rFonts w:ascii="Arial" w:hAnsi="Arial" w:cs="Arial"/>
          <w:sz w:val="18"/>
          <w:szCs w:val="18"/>
          <w:highlight w:val="lightGray"/>
          <w:lang w:val="en-GB"/>
          <w:rPrChange w:id="1284" w:author="ms699852" w:date="2017-10-19T13:39:00Z">
            <w:rPr>
              <w:rFonts w:ascii="Arial" w:hAnsi="Arial" w:cs="Arial"/>
              <w:sz w:val="18"/>
              <w:szCs w:val="18"/>
              <w:lang w:val="en-GB"/>
            </w:rPr>
          </w:rPrChange>
        </w:rPr>
        <w:t>Kehl2016</w:t>
      </w:r>
      <w:r w:rsidR="008D1AAA" w:rsidRPr="00A361BE">
        <w:rPr>
          <w:rFonts w:ascii="Arial" w:hAnsi="Arial" w:cs="Arial"/>
          <w:sz w:val="18"/>
          <w:szCs w:val="18"/>
          <w:highlight w:val="lightGray"/>
          <w:lang w:val="en-GB"/>
          <w:rPrChange w:id="1285" w:author="ms699852" w:date="2017-10-19T13:39:00Z">
            <w:rPr>
              <w:rFonts w:ascii="Arial" w:hAnsi="Arial" w:cs="Arial"/>
              <w:sz w:val="18"/>
              <w:szCs w:val="18"/>
              <w:lang w:val="en-GB"/>
            </w:rPr>
          </w:rPrChange>
        </w:rPr>
        <w:t>a</w:t>
      </w:r>
      <w:r>
        <w:rPr>
          <w:rFonts w:ascii="Arial" w:hAnsi="Arial" w:cs="Arial"/>
          <w:sz w:val="18"/>
          <w:szCs w:val="18"/>
          <w:lang w:val="en-GB"/>
        </w:rPr>
        <w:t>,</w:t>
      </w:r>
      <w:r w:rsidR="003A2112">
        <w:rPr>
          <w:rFonts w:ascii="Arial" w:hAnsi="Arial" w:cs="Arial"/>
          <w:sz w:val="18"/>
          <w:szCs w:val="18"/>
          <w:lang w:val="en-GB"/>
        </w:rPr>
        <w:t xml:space="preserve"> </w:t>
      </w:r>
      <w:r w:rsidRPr="00A361BE">
        <w:rPr>
          <w:rFonts w:ascii="Arial" w:hAnsi="Arial" w:cs="Arial"/>
          <w:sz w:val="18"/>
          <w:szCs w:val="18"/>
          <w:highlight w:val="lightGray"/>
          <w:lang w:val="en-GB"/>
          <w:rPrChange w:id="1286" w:author="ms699852" w:date="2017-10-19T13:39:00Z">
            <w:rPr>
              <w:rFonts w:ascii="Arial" w:hAnsi="Arial" w:cs="Arial"/>
              <w:sz w:val="18"/>
              <w:szCs w:val="18"/>
              <w:lang w:val="en-GB"/>
            </w:rPr>
          </w:rPrChange>
        </w:rPr>
        <w:t>Kehl2017a</w:t>
      </w:r>
      <w:r>
        <w:rPr>
          <w:rFonts w:ascii="Arial" w:hAnsi="Arial" w:cs="Arial"/>
          <w:sz w:val="18"/>
          <w:szCs w:val="18"/>
          <w:lang w:val="en-GB"/>
        </w:rPr>
        <w:t xml:space="preserve">] and an oil reservoir </w:t>
      </w:r>
      <w:del w:id="1287" w:author="ms699852" w:date="2017-10-19T13:47:00Z">
        <w:r w:rsidDel="00902318">
          <w:rPr>
            <w:rFonts w:ascii="Arial" w:hAnsi="Arial" w:cs="Arial"/>
            <w:sz w:val="18"/>
            <w:szCs w:val="18"/>
            <w:lang w:val="en-GB"/>
          </w:rPr>
          <w:delText xml:space="preserve">reservoir </w:delText>
        </w:r>
      </w:del>
      <w:r>
        <w:rPr>
          <w:rFonts w:ascii="Arial" w:hAnsi="Arial" w:cs="Arial"/>
          <w:sz w:val="18"/>
          <w:szCs w:val="18"/>
          <w:lang w:val="en-GB"/>
        </w:rPr>
        <w:t xml:space="preserve">analogue study at the </w:t>
      </w:r>
      <w:proofErr w:type="spellStart"/>
      <w:r>
        <w:rPr>
          <w:rFonts w:ascii="Arial" w:hAnsi="Arial" w:cs="Arial"/>
          <w:sz w:val="18"/>
          <w:szCs w:val="18"/>
          <w:lang w:val="en-GB"/>
        </w:rPr>
        <w:t>Saltwick</w:t>
      </w:r>
      <w:proofErr w:type="spellEnd"/>
      <w:r>
        <w:rPr>
          <w:rFonts w:ascii="Arial" w:hAnsi="Arial" w:cs="Arial"/>
          <w:sz w:val="18"/>
          <w:szCs w:val="18"/>
          <w:lang w:val="en-GB"/>
        </w:rPr>
        <w:t xml:space="preserve"> Formation, Whitby, North Yorkshire, UK [</w:t>
      </w:r>
      <w:r w:rsidRPr="00A361BE">
        <w:rPr>
          <w:rFonts w:ascii="Arial" w:hAnsi="Arial" w:cs="Arial"/>
          <w:sz w:val="18"/>
          <w:szCs w:val="18"/>
          <w:highlight w:val="lightGray"/>
          <w:lang w:val="en-GB"/>
          <w:rPrChange w:id="1288" w:author="ms699852" w:date="2017-10-19T13:39:00Z">
            <w:rPr>
              <w:rFonts w:ascii="Arial" w:hAnsi="Arial" w:cs="Arial"/>
              <w:sz w:val="18"/>
              <w:szCs w:val="18"/>
              <w:lang w:val="en-GB"/>
            </w:rPr>
          </w:rPrChange>
        </w:rPr>
        <w:t>Kehl2017c</w:t>
      </w:r>
      <w:r>
        <w:rPr>
          <w:rFonts w:ascii="Arial" w:hAnsi="Arial" w:cs="Arial"/>
          <w:sz w:val="18"/>
          <w:szCs w:val="18"/>
          <w:lang w:val="en-GB"/>
        </w:rPr>
        <w:t>]</w:t>
      </w:r>
      <w:r w:rsidR="00852CB1">
        <w:rPr>
          <w:rFonts w:ascii="Arial" w:hAnsi="Arial" w:cs="Arial"/>
          <w:sz w:val="18"/>
          <w:szCs w:val="18"/>
          <w:lang w:val="en-GB"/>
        </w:rPr>
        <w:t xml:space="preserve"> (fig. 6)</w:t>
      </w:r>
      <w:r>
        <w:rPr>
          <w:rFonts w:ascii="Arial" w:hAnsi="Arial" w:cs="Arial"/>
          <w:sz w:val="18"/>
          <w:szCs w:val="18"/>
          <w:lang w:val="en-GB"/>
        </w:rPr>
        <w:t xml:space="preserve">. </w:t>
      </w:r>
    </w:p>
    <w:p w14:paraId="0B57C5C5" w14:textId="77777777" w:rsidR="00B974D8" w:rsidRDefault="00956F35" w:rsidP="0050260A">
      <w:pPr>
        <w:widowControl w:val="0"/>
        <w:tabs>
          <w:tab w:val="left" w:pos="142"/>
        </w:tabs>
        <w:jc w:val="both"/>
        <w:rPr>
          <w:rFonts w:ascii="Arial" w:hAnsi="Arial" w:cs="Arial"/>
          <w:sz w:val="18"/>
          <w:szCs w:val="18"/>
          <w:lang w:val="en-GB"/>
        </w:rPr>
      </w:pPr>
      <w:del w:id="1289" w:author="ms699852" w:date="2017-10-17T21:38:00Z">
        <w:r w:rsidRPr="00C35850" w:rsidDel="00124365">
          <w:rPr>
            <w:rFonts w:ascii="Arial" w:hAnsi="Arial" w:cs="Arial"/>
            <w:sz w:val="18"/>
            <w:szCs w:val="18"/>
            <w:lang w:val="en-GB"/>
          </w:rPr>
          <w:delText>[IMAGE 3D INTERPRETATION OF MAM TOR</w:delText>
        </w:r>
      </w:del>
      <w:ins w:id="1290" w:author="Greenich Viper" w:date="2017-09-05T20:24:00Z">
        <w:del w:id="1291" w:author="ms699852" w:date="2017-10-17T21:38:00Z">
          <w:r w:rsidR="00DB2D56" w:rsidDel="00124365">
            <w:rPr>
              <w:rFonts w:ascii="Arial" w:hAnsi="Arial" w:cs="Arial"/>
              <w:sz w:val="18"/>
              <w:szCs w:val="18"/>
              <w:highlight w:val="yellow"/>
              <w:lang w:val="en-GB"/>
            </w:rPr>
            <w:delText xml:space="preserve"> </w:delText>
          </w:r>
        </w:del>
      </w:ins>
      <w:ins w:id="1292" w:author="Greenich Viper" w:date="2017-09-05T20:25:00Z">
        <w:del w:id="1293" w:author="ms699852" w:date="2017-10-17T21:38:00Z">
          <w:r w:rsidR="00DB2D56" w:rsidDel="00124365">
            <w:rPr>
              <w:rFonts w:ascii="Arial" w:hAnsi="Arial" w:cs="Arial"/>
              <w:sz w:val="18"/>
              <w:szCs w:val="18"/>
              <w:highlight w:val="yellow"/>
              <w:lang w:val="en-GB"/>
            </w:rPr>
            <w:delText>–</w:delText>
          </w:r>
        </w:del>
      </w:ins>
      <w:ins w:id="1294" w:author="Greenich Viper" w:date="2017-09-05T20:24:00Z">
        <w:del w:id="1295" w:author="ms699852" w:date="2017-10-17T21:38:00Z">
          <w:r w:rsidR="00DB2D56" w:rsidDel="00124365">
            <w:rPr>
              <w:rFonts w:ascii="Arial" w:hAnsi="Arial" w:cs="Arial"/>
              <w:sz w:val="18"/>
              <w:szCs w:val="18"/>
              <w:highlight w:val="yellow"/>
              <w:lang w:val="en-GB"/>
            </w:rPr>
            <w:delText xml:space="preserve"> already </w:delText>
          </w:r>
        </w:del>
      </w:ins>
      <w:ins w:id="1296" w:author="Greenich Viper" w:date="2017-09-05T20:25:00Z">
        <w:del w:id="1297" w:author="ms699852" w:date="2017-10-17T21:38:00Z">
          <w:r w:rsidR="00DB2D56" w:rsidDel="00124365">
            <w:rPr>
              <w:rFonts w:ascii="Arial" w:hAnsi="Arial" w:cs="Arial"/>
              <w:sz w:val="18"/>
              <w:szCs w:val="18"/>
              <w:highlight w:val="yellow"/>
              <w:lang w:val="en-GB"/>
            </w:rPr>
            <w:delText>shown sooo often, perhaps rather show something new</w:delText>
          </w:r>
        </w:del>
      </w:ins>
      <w:del w:id="1298" w:author="ms699852" w:date="2017-10-17T21:38:00Z">
        <w:r w:rsidRPr="00C35850" w:rsidDel="00124365">
          <w:rPr>
            <w:rFonts w:ascii="Arial" w:hAnsi="Arial" w:cs="Arial"/>
            <w:sz w:val="18"/>
            <w:szCs w:val="18"/>
            <w:highlight w:val="yellow"/>
            <w:lang w:val="en-GB"/>
          </w:rPr>
          <w:delText>]</w:delText>
        </w:r>
      </w:del>
    </w:p>
    <w:p w14:paraId="414ACF36" w14:textId="66E5E49E" w:rsidR="00852CB1" w:rsidRDefault="00FE4599" w:rsidP="00C35850">
      <w:pPr>
        <w:widowControl w:val="0"/>
        <w:tabs>
          <w:tab w:val="left" w:pos="142"/>
        </w:tabs>
        <w:jc w:val="center"/>
        <w:rPr>
          <w:rFonts w:ascii="Arial" w:hAnsi="Arial" w:cs="Arial"/>
          <w:sz w:val="18"/>
          <w:szCs w:val="18"/>
          <w:lang w:val="en-GB"/>
        </w:rPr>
      </w:pPr>
      <w:ins w:id="1299" w:author="ms699852" w:date="2017-10-17T22:08:00Z">
        <w:r>
          <w:rPr>
            <w:rFonts w:ascii="Arial" w:hAnsi="Arial" w:cs="Arial"/>
            <w:noProof/>
            <w:sz w:val="18"/>
            <w:szCs w:val="18"/>
            <w:lang w:val="en-GB"/>
          </w:rPr>
          <w:drawing>
            <wp:inline distT="0" distB="0" distL="0" distR="0" wp14:anchorId="64F07371" wp14:editId="44522594">
              <wp:extent cx="4241045" cy="1338580"/>
              <wp:effectExtent l="0" t="0" r="762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blet_Whitby_3D_2"/>
                      <pic:cNvPicPr>
                        <a:picLocks noChangeAspect="1" noChangeArrowheads="1"/>
                      </pic:cNvPicPr>
                    </pic:nvPicPr>
                    <pic:blipFill>
                      <a:blip r:embed="rId24"/>
                      <a:stretch>
                        <a:fillRect/>
                      </a:stretch>
                    </pic:blipFill>
                    <pic:spPr bwMode="auto">
                      <a:xfrm>
                        <a:off x="0" y="0"/>
                        <a:ext cx="4241045" cy="1338580"/>
                      </a:xfrm>
                      <a:prstGeom prst="rect">
                        <a:avLst/>
                      </a:prstGeom>
                      <a:noFill/>
                      <a:ln>
                        <a:noFill/>
                      </a:ln>
                    </pic:spPr>
                  </pic:pic>
                </a:graphicData>
              </a:graphic>
            </wp:inline>
          </w:drawing>
        </w:r>
      </w:ins>
      <w:del w:id="1300" w:author="ms699852" w:date="2017-10-17T18:42:00Z">
        <w:r>
          <w:rPr>
            <w:rFonts w:ascii="Arial" w:hAnsi="Arial" w:cs="Arial"/>
            <w:noProof/>
            <w:sz w:val="18"/>
            <w:szCs w:val="18"/>
            <w:lang w:val="en-GB"/>
          </w:rPr>
          <w:drawing>
            <wp:inline distT="0" distB="0" distL="0" distR="0" wp14:anchorId="7789A77D" wp14:editId="4070640E">
              <wp:extent cx="3877310" cy="2425065"/>
              <wp:effectExtent l="0" t="0" r="0" b="0"/>
              <wp:docPr id="15" name="Bild 15" descr="Tablet_Whitby_3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t_Whitby_3D_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7310" cy="2425065"/>
                      </a:xfrm>
                      <a:prstGeom prst="rect">
                        <a:avLst/>
                      </a:prstGeom>
                      <a:noFill/>
                      <a:ln>
                        <a:noFill/>
                      </a:ln>
                    </pic:spPr>
                  </pic:pic>
                </a:graphicData>
              </a:graphic>
            </wp:inline>
          </w:drawing>
        </w:r>
      </w:del>
    </w:p>
    <w:p w14:paraId="6DFC30BE" w14:textId="77777777" w:rsidR="00852CB1" w:rsidRPr="00295F10" w:rsidRDefault="00852CB1">
      <w:pPr>
        <w:widowControl w:val="0"/>
        <w:spacing w:before="120"/>
        <w:rPr>
          <w:rFonts w:ascii="Arial" w:hAnsi="Arial" w:cs="Arial"/>
          <w:lang w:val="en-US"/>
        </w:rPr>
        <w:pPrChange w:id="1301" w:author="ms699852" w:date="2017-10-17T18:39:00Z">
          <w:pPr>
            <w:widowControl w:val="0"/>
          </w:pPr>
        </w:pPrChange>
      </w:pPr>
      <w:r w:rsidRPr="00C35850">
        <w:rPr>
          <w:rFonts w:ascii="Arial" w:hAnsi="Arial" w:cs="Arial"/>
          <w:b/>
          <w:bCs/>
          <w:sz w:val="18"/>
          <w:szCs w:val="18"/>
          <w:lang w:val="en-US"/>
        </w:rPr>
        <w:t xml:space="preserve">Fig. </w:t>
      </w:r>
      <w:r>
        <w:rPr>
          <w:rFonts w:ascii="Arial" w:hAnsi="Arial" w:cs="Arial"/>
          <w:b/>
          <w:bCs/>
          <w:sz w:val="18"/>
          <w:szCs w:val="18"/>
          <w:lang w:val="en-US"/>
        </w:rPr>
        <w:t>6</w:t>
      </w:r>
      <w:r w:rsidRPr="00C35850">
        <w:rPr>
          <w:rFonts w:ascii="Arial" w:hAnsi="Arial" w:cs="Arial"/>
          <w:b/>
          <w:bCs/>
          <w:sz w:val="18"/>
          <w:szCs w:val="18"/>
          <w:lang w:val="en-US"/>
        </w:rPr>
        <w:t>.</w:t>
      </w:r>
      <w:r w:rsidRPr="00C35850">
        <w:rPr>
          <w:rFonts w:ascii="Arial" w:hAnsi="Arial" w:cs="Arial"/>
          <w:sz w:val="18"/>
          <w:szCs w:val="18"/>
          <w:lang w:val="en-US"/>
        </w:rPr>
        <w:t xml:space="preserve"> </w:t>
      </w:r>
      <w:r>
        <w:rPr>
          <w:rFonts w:ascii="Arial" w:hAnsi="Arial" w:cs="Arial"/>
          <w:sz w:val="18"/>
          <w:szCs w:val="18"/>
          <w:lang w:val="en-GB"/>
        </w:rPr>
        <w:t xml:space="preserve">3D-registered interpretations of the </w:t>
      </w:r>
      <w:proofErr w:type="spellStart"/>
      <w:r>
        <w:rPr>
          <w:rFonts w:ascii="Arial" w:hAnsi="Arial" w:cs="Arial"/>
          <w:sz w:val="18"/>
          <w:szCs w:val="18"/>
          <w:lang w:val="en-GB"/>
        </w:rPr>
        <w:t>Saltwick</w:t>
      </w:r>
      <w:proofErr w:type="spellEnd"/>
      <w:r>
        <w:rPr>
          <w:rFonts w:ascii="Arial" w:hAnsi="Arial" w:cs="Arial"/>
          <w:sz w:val="18"/>
          <w:szCs w:val="18"/>
          <w:lang w:val="en-GB"/>
        </w:rPr>
        <w:t xml:space="preserve"> Formation (North Yorkshire, UK) geological case study highlighting the sandstone channel architecture of the North Sea cliff section outcrop.</w:t>
      </w:r>
    </w:p>
    <w:p w14:paraId="7EE6D8F6" w14:textId="77777777" w:rsidR="00852CB1" w:rsidRPr="00C35850" w:rsidRDefault="00852CB1" w:rsidP="0050260A">
      <w:pPr>
        <w:widowControl w:val="0"/>
        <w:tabs>
          <w:tab w:val="left" w:pos="142"/>
        </w:tabs>
        <w:jc w:val="both"/>
        <w:rPr>
          <w:ins w:id="1302" w:author="Greenich Viper" w:date="2017-09-22T13:26:00Z"/>
          <w:rFonts w:ascii="Arial" w:hAnsi="Arial" w:cs="Arial"/>
          <w:sz w:val="18"/>
          <w:szCs w:val="18"/>
          <w:lang w:val="en-US"/>
        </w:rPr>
      </w:pPr>
    </w:p>
    <w:p w14:paraId="791E63F4" w14:textId="77777777" w:rsidR="0050260A" w:rsidRDefault="00F6612B" w:rsidP="0050260A">
      <w:pPr>
        <w:widowControl w:val="0"/>
        <w:tabs>
          <w:tab w:val="left" w:pos="142"/>
        </w:tabs>
        <w:jc w:val="both"/>
        <w:rPr>
          <w:rFonts w:ascii="Arial" w:hAnsi="Arial" w:cs="Arial"/>
          <w:sz w:val="18"/>
          <w:szCs w:val="18"/>
          <w:lang w:val="en-GB"/>
        </w:rPr>
      </w:pPr>
      <w:r>
        <w:rPr>
          <w:rFonts w:ascii="Arial" w:hAnsi="Arial" w:cs="Arial"/>
          <w:sz w:val="18"/>
          <w:szCs w:val="18"/>
          <w:lang w:val="en-GB"/>
        </w:rPr>
        <w:t xml:space="preserve">A case study at </w:t>
      </w:r>
      <w:proofErr w:type="spellStart"/>
      <w:r>
        <w:rPr>
          <w:rFonts w:ascii="Arial" w:hAnsi="Arial" w:cs="Arial"/>
          <w:sz w:val="18"/>
          <w:szCs w:val="18"/>
          <w:lang w:val="en-GB"/>
        </w:rPr>
        <w:t>Calvisson</w:t>
      </w:r>
      <w:proofErr w:type="spellEnd"/>
      <w:r>
        <w:rPr>
          <w:rFonts w:ascii="Arial" w:hAnsi="Arial" w:cs="Arial"/>
          <w:sz w:val="18"/>
          <w:szCs w:val="18"/>
          <w:lang w:val="en-GB"/>
        </w:rPr>
        <w:t xml:space="preserve">, </w:t>
      </w:r>
      <w:r w:rsidR="00956F35">
        <w:rPr>
          <w:rFonts w:ascii="Arial" w:hAnsi="Arial" w:cs="Arial"/>
          <w:sz w:val="18"/>
          <w:szCs w:val="18"/>
          <w:lang w:val="en-GB"/>
        </w:rPr>
        <w:t>department Gard, France was used to gain insight into fracture networks [</w:t>
      </w:r>
      <w:r w:rsidR="0001245F" w:rsidRPr="00A361BE">
        <w:rPr>
          <w:rFonts w:ascii="Arial" w:hAnsi="Arial" w:cs="Arial"/>
          <w:sz w:val="18"/>
          <w:szCs w:val="18"/>
          <w:highlight w:val="lightGray"/>
          <w:lang w:val="en-GB"/>
          <w:rPrChange w:id="1303" w:author="ms699852" w:date="2017-10-19T13:39:00Z">
            <w:rPr>
              <w:rFonts w:ascii="Arial" w:hAnsi="Arial" w:cs="Arial"/>
              <w:sz w:val="18"/>
              <w:szCs w:val="18"/>
              <w:lang w:val="en-GB"/>
            </w:rPr>
          </w:rPrChange>
        </w:rPr>
        <w:t>Bisdom2014</w:t>
      </w:r>
      <w:r w:rsidR="00956F35">
        <w:rPr>
          <w:rFonts w:ascii="Arial" w:hAnsi="Arial" w:cs="Arial"/>
          <w:sz w:val="18"/>
          <w:szCs w:val="18"/>
          <w:lang w:val="en-GB"/>
        </w:rPr>
        <w:t>] and their interconnectivity to more reliably predict multi-phase flow (i.e. combined flow of multiple, heterogeneous fluids) in subsurface reservoirs with strong deformation patterns</w:t>
      </w:r>
      <w:del w:id="1304" w:author="ms699852" w:date="2017-10-17T21:38:00Z">
        <w:r w:rsidR="00956F35" w:rsidDel="00124365">
          <w:rPr>
            <w:rFonts w:ascii="Arial" w:hAnsi="Arial" w:cs="Arial"/>
            <w:sz w:val="18"/>
            <w:szCs w:val="18"/>
            <w:lang w:val="en-GB"/>
          </w:rPr>
          <w:delText xml:space="preserve"> </w:delText>
        </w:r>
        <w:r w:rsidR="00956F35" w:rsidRPr="008D1AAA" w:rsidDel="00124365">
          <w:rPr>
            <w:rFonts w:ascii="Arial" w:hAnsi="Arial" w:cs="Arial"/>
            <w:sz w:val="18"/>
            <w:szCs w:val="18"/>
            <w:highlight w:val="yellow"/>
            <w:lang w:val="en-GB"/>
          </w:rPr>
          <w:delText>[</w:delText>
        </w:r>
        <w:r w:rsidR="008D1AAA" w:rsidRPr="008D1AAA" w:rsidDel="00124365">
          <w:rPr>
            <w:rFonts w:ascii="Arial" w:hAnsi="Arial" w:cs="Arial"/>
            <w:sz w:val="18"/>
            <w:szCs w:val="18"/>
            <w:highlight w:val="yellow"/>
            <w:lang w:val="en-GB"/>
          </w:rPr>
          <w:delText>Lamarche</w:delText>
        </w:r>
        <w:r w:rsidR="00956F35" w:rsidRPr="008D1AAA" w:rsidDel="00124365">
          <w:rPr>
            <w:rFonts w:ascii="Arial" w:hAnsi="Arial" w:cs="Arial"/>
            <w:sz w:val="18"/>
            <w:szCs w:val="18"/>
            <w:highlight w:val="yellow"/>
            <w:lang w:val="en-GB"/>
          </w:rPr>
          <w:delText>2017]</w:delText>
        </w:r>
      </w:del>
      <w:r w:rsidR="00956F35">
        <w:rPr>
          <w:rFonts w:ascii="Arial" w:hAnsi="Arial" w:cs="Arial"/>
          <w:sz w:val="18"/>
          <w:szCs w:val="18"/>
          <w:lang w:val="en-GB"/>
        </w:rPr>
        <w:t>. Further investigations are planned in the soon future.</w:t>
      </w:r>
    </w:p>
    <w:p w14:paraId="1DED7AF5" w14:textId="77777777" w:rsidR="0050260A" w:rsidRPr="0050260A" w:rsidRDefault="0050260A" w:rsidP="00D765D4">
      <w:pPr>
        <w:widowControl w:val="0"/>
        <w:tabs>
          <w:tab w:val="left" w:pos="142"/>
        </w:tabs>
        <w:jc w:val="both"/>
        <w:rPr>
          <w:rFonts w:ascii="Arial" w:hAnsi="Arial" w:cs="Arial"/>
          <w:sz w:val="18"/>
          <w:szCs w:val="18"/>
          <w:lang w:val="en-GB"/>
        </w:rPr>
      </w:pPr>
      <w:r>
        <w:rPr>
          <w:rFonts w:ascii="Arial" w:hAnsi="Arial" w:cs="Arial"/>
          <w:sz w:val="18"/>
          <w:szCs w:val="18"/>
          <w:lang w:val="en-GB"/>
        </w:rPr>
        <w:tab/>
      </w:r>
      <w:r w:rsidR="00D765D4">
        <w:rPr>
          <w:rFonts w:ascii="Arial" w:hAnsi="Arial" w:cs="Arial"/>
          <w:sz w:val="18"/>
          <w:szCs w:val="18"/>
          <w:lang w:val="en-GB"/>
        </w:rPr>
        <w:t xml:space="preserve">Additionally, the mobile device application is envisaged to be used on further geothermal research studies in Mexico, as well as sedimentary studies </w:t>
      </w:r>
      <w:del w:id="1305" w:author="ms699852" w:date="2017-10-17T21:40:00Z">
        <w:r w:rsidR="00D765D4" w:rsidDel="00124365">
          <w:rPr>
            <w:rFonts w:ascii="Arial" w:hAnsi="Arial" w:cs="Arial"/>
            <w:sz w:val="18"/>
            <w:szCs w:val="18"/>
            <w:lang w:val="en-GB"/>
          </w:rPr>
          <w:delText xml:space="preserve">on Spitzbergen, Norway </w:delText>
        </w:r>
      </w:del>
      <w:r w:rsidR="00D765D4">
        <w:rPr>
          <w:rFonts w:ascii="Arial" w:hAnsi="Arial" w:cs="Arial"/>
          <w:sz w:val="18"/>
          <w:szCs w:val="18"/>
          <w:lang w:val="en-GB"/>
        </w:rPr>
        <w:t>for carbon capture- and storage (CCS) projects of local coal power plants</w:t>
      </w:r>
      <w:del w:id="1306" w:author="ms699852" w:date="2017-10-17T21:39:00Z">
        <w:r w:rsidR="00D765D4" w:rsidDel="00124365">
          <w:rPr>
            <w:rFonts w:ascii="Arial" w:hAnsi="Arial" w:cs="Arial"/>
            <w:sz w:val="18"/>
            <w:szCs w:val="18"/>
            <w:lang w:val="en-GB"/>
          </w:rPr>
          <w:delText xml:space="preserve"> </w:delText>
        </w:r>
        <w:r w:rsidR="00D765D4" w:rsidRPr="008D1AAA" w:rsidDel="00124365">
          <w:rPr>
            <w:rFonts w:ascii="Arial" w:hAnsi="Arial" w:cs="Arial"/>
            <w:sz w:val="18"/>
            <w:szCs w:val="18"/>
            <w:highlight w:val="yellow"/>
            <w:lang w:val="en-GB"/>
          </w:rPr>
          <w:delText>(see Senger et al. [</w:delText>
        </w:r>
        <w:r w:rsidR="00EA0280" w:rsidRPr="008D1AAA" w:rsidDel="00124365">
          <w:rPr>
            <w:rFonts w:ascii="Arial" w:hAnsi="Arial" w:cs="Arial"/>
            <w:sz w:val="18"/>
            <w:szCs w:val="18"/>
            <w:highlight w:val="yellow"/>
            <w:lang w:val="en-GB"/>
          </w:rPr>
          <w:delText>Senger2015</w:delText>
        </w:r>
        <w:r w:rsidR="00D765D4" w:rsidRPr="008D1AAA" w:rsidDel="00124365">
          <w:rPr>
            <w:rFonts w:ascii="Arial" w:hAnsi="Arial" w:cs="Arial"/>
            <w:sz w:val="18"/>
            <w:szCs w:val="18"/>
            <w:highlight w:val="yellow"/>
            <w:lang w:val="en-GB"/>
          </w:rPr>
          <w:delText>] for initial studies on the subject)</w:delText>
        </w:r>
      </w:del>
      <w:r w:rsidR="00D765D4">
        <w:rPr>
          <w:rFonts w:ascii="Arial" w:hAnsi="Arial" w:cs="Arial"/>
          <w:sz w:val="18"/>
          <w:szCs w:val="18"/>
          <w:lang w:val="en-GB"/>
        </w:rPr>
        <w:t>.</w:t>
      </w:r>
    </w:p>
    <w:p w14:paraId="3A92D176" w14:textId="77777777" w:rsidR="00376F1C" w:rsidRDefault="00376F1C">
      <w:pPr>
        <w:widowControl w:val="0"/>
        <w:rPr>
          <w:rFonts w:ascii="Arial" w:hAnsi="Arial" w:cs="Arial"/>
          <w:lang w:val="en-GB"/>
        </w:rPr>
      </w:pPr>
    </w:p>
    <w:p w14:paraId="2D7A6825" w14:textId="77777777" w:rsidR="00376F1C" w:rsidDel="00124365" w:rsidRDefault="00CE2370" w:rsidP="00376F1C">
      <w:pPr>
        <w:widowControl w:val="0"/>
        <w:tabs>
          <w:tab w:val="left" w:pos="284"/>
        </w:tabs>
        <w:jc w:val="both"/>
        <w:rPr>
          <w:del w:id="1307" w:author="ms699852" w:date="2017-10-17T21:42:00Z"/>
          <w:rFonts w:ascii="Arial" w:hAnsi="Arial" w:cs="Arial"/>
          <w:sz w:val="18"/>
          <w:szCs w:val="18"/>
          <w:lang w:val="en-US"/>
        </w:rPr>
      </w:pPr>
      <w:del w:id="1308" w:author="ms699852" w:date="2017-10-17T21:42:00Z">
        <w:r w:rsidDel="00124365">
          <w:rPr>
            <w:rFonts w:ascii="Arial" w:hAnsi="Arial" w:cs="Arial"/>
            <w:b/>
            <w:bCs/>
            <w:lang w:val="en-US"/>
          </w:rPr>
          <w:delText>5</w:delText>
        </w:r>
        <w:r w:rsidR="00376F1C" w:rsidDel="00124365">
          <w:rPr>
            <w:rFonts w:ascii="Arial" w:hAnsi="Arial" w:cs="Arial"/>
            <w:b/>
            <w:bCs/>
            <w:lang w:val="en-US"/>
          </w:rPr>
          <w:tab/>
        </w:r>
        <w:r w:rsidDel="00124365">
          <w:rPr>
            <w:rFonts w:ascii="Arial" w:hAnsi="Arial" w:cs="Arial"/>
            <w:b/>
            <w:bCs/>
            <w:lang w:val="en-US"/>
          </w:rPr>
          <w:delText>Current Research Activities</w:delText>
        </w:r>
      </w:del>
    </w:p>
    <w:p w14:paraId="4BFA29D5" w14:textId="77777777" w:rsidR="00376F1C" w:rsidDel="00124365" w:rsidRDefault="00376F1C" w:rsidP="00376F1C">
      <w:pPr>
        <w:widowControl w:val="0"/>
        <w:jc w:val="both"/>
        <w:rPr>
          <w:del w:id="1309" w:author="ms699852" w:date="2017-10-17T21:42:00Z"/>
          <w:rFonts w:ascii="Arial" w:hAnsi="Arial" w:cs="Arial"/>
          <w:sz w:val="18"/>
          <w:szCs w:val="18"/>
          <w:lang w:val="en-US"/>
        </w:rPr>
      </w:pPr>
    </w:p>
    <w:p w14:paraId="5723BAC7" w14:textId="77777777" w:rsidR="00376F1C" w:rsidRPr="006F39B1" w:rsidDel="00124365" w:rsidRDefault="00553B86" w:rsidP="00376F1C">
      <w:pPr>
        <w:widowControl w:val="0"/>
        <w:tabs>
          <w:tab w:val="left" w:pos="142"/>
        </w:tabs>
        <w:jc w:val="both"/>
        <w:rPr>
          <w:del w:id="1310" w:author="ms699852" w:date="2017-10-17T21:42:00Z"/>
          <w:rFonts w:ascii="Arial" w:hAnsi="Arial" w:cs="Arial"/>
          <w:sz w:val="18"/>
          <w:szCs w:val="18"/>
          <w:highlight w:val="magenta"/>
          <w:lang w:val="en-GB"/>
          <w:rPrChange w:id="1311" w:author=" " w:date="2017-10-16T11:02:00Z">
            <w:rPr>
              <w:del w:id="1312" w:author="ms699852" w:date="2017-10-17T21:42:00Z"/>
              <w:rFonts w:ascii="Arial" w:hAnsi="Arial" w:cs="Arial"/>
              <w:sz w:val="18"/>
              <w:szCs w:val="18"/>
              <w:lang w:val="en-GB"/>
            </w:rPr>
          </w:rPrChange>
        </w:rPr>
      </w:pPr>
      <w:del w:id="1313" w:author="ms699852" w:date="2017-10-17T21:42:00Z">
        <w:r w:rsidRPr="00553B86" w:rsidDel="00124365">
          <w:rPr>
            <w:rFonts w:ascii="Arial" w:hAnsi="Arial" w:cs="Arial"/>
            <w:sz w:val="18"/>
            <w:szCs w:val="18"/>
            <w:highlight w:val="magenta"/>
            <w:lang w:val="en-GB"/>
          </w:rPr>
          <w:delText xml:space="preserve">Verweis auf PhD, EXTRUSO, </w:delText>
        </w:r>
        <w:r w:rsidRPr="006F39B1" w:rsidDel="00124365">
          <w:rPr>
            <w:rFonts w:ascii="Arial" w:hAnsi="Arial" w:cs="Arial"/>
            <w:sz w:val="18"/>
            <w:szCs w:val="18"/>
            <w:highlight w:val="magenta"/>
            <w:lang w:val="en-GB"/>
          </w:rPr>
          <w:delText>….</w:delText>
        </w:r>
        <w:r w:rsidRPr="006F39B1" w:rsidDel="00124365">
          <w:rPr>
            <w:rFonts w:ascii="Arial" w:hAnsi="Arial" w:cs="Arial"/>
            <w:sz w:val="18"/>
            <w:szCs w:val="18"/>
            <w:highlight w:val="magenta"/>
            <w:lang w:val="en-GB"/>
            <w:rPrChange w:id="1314" w:author=" " w:date="2017-10-16T11:02:00Z">
              <w:rPr>
                <w:rFonts w:ascii="Arial" w:hAnsi="Arial" w:cs="Arial"/>
                <w:sz w:val="18"/>
                <w:szCs w:val="18"/>
                <w:lang w:val="en-GB"/>
              </w:rPr>
            </w:rPrChange>
          </w:rPr>
          <w:delText xml:space="preserve"> </w:delText>
        </w:r>
        <w:r w:rsidR="00376F1C" w:rsidRPr="006F39B1" w:rsidDel="00124365">
          <w:rPr>
            <w:rFonts w:ascii="Arial" w:hAnsi="Arial" w:cs="Arial"/>
            <w:sz w:val="18"/>
            <w:szCs w:val="18"/>
            <w:highlight w:val="magenta"/>
            <w:lang w:val="en-GB"/>
            <w:rPrChange w:id="1315" w:author=" " w:date="2017-10-16T11:02:00Z">
              <w:rPr>
                <w:rFonts w:ascii="Arial" w:hAnsi="Arial" w:cs="Arial"/>
                <w:sz w:val="18"/>
                <w:szCs w:val="18"/>
                <w:lang w:val="en-GB"/>
              </w:rPr>
            </w:rPrChange>
          </w:rPr>
          <w:delText>text text text text text text text text text text text text text text text text text text text text text text text text</w:delText>
        </w:r>
      </w:del>
    </w:p>
    <w:p w14:paraId="10C13B70" w14:textId="77777777" w:rsidR="001C6460" w:rsidRPr="00C35850" w:rsidDel="00124365" w:rsidRDefault="001C6460" w:rsidP="00376F1C">
      <w:pPr>
        <w:widowControl w:val="0"/>
        <w:tabs>
          <w:tab w:val="left" w:pos="142"/>
        </w:tabs>
        <w:jc w:val="both"/>
        <w:rPr>
          <w:del w:id="1316" w:author="ms699852" w:date="2017-10-17T21:42:00Z"/>
          <w:rFonts w:ascii="Arial" w:hAnsi="Arial" w:cs="Arial"/>
          <w:lang w:val="en-GB"/>
        </w:rPr>
      </w:pPr>
      <w:del w:id="1317" w:author="ms699852" w:date="2017-10-17T21:42:00Z">
        <w:r w:rsidRPr="006F39B1" w:rsidDel="00124365">
          <w:rPr>
            <w:rFonts w:ascii="Arial" w:hAnsi="Arial" w:cs="Arial"/>
            <w:sz w:val="18"/>
            <w:szCs w:val="18"/>
            <w:highlight w:val="magenta"/>
            <w:lang w:val="en-GB"/>
            <w:rPrChange w:id="1318" w:author=" " w:date="2017-10-16T11:02:00Z">
              <w:rPr>
                <w:rFonts w:ascii="Arial" w:hAnsi="Arial" w:cs="Arial"/>
                <w:sz w:val="18"/>
                <w:szCs w:val="18"/>
                <w:lang w:val="en-GB"/>
              </w:rPr>
            </w:rPrChange>
          </w:rPr>
          <w:tab/>
          <w:delText>text text text text text text text text text text text text text text text text text (Arial 9, Blocksatz).</w:delText>
        </w:r>
      </w:del>
    </w:p>
    <w:p w14:paraId="6011F4AD" w14:textId="77777777" w:rsidR="00376F1C" w:rsidDel="00124365" w:rsidRDefault="00376F1C" w:rsidP="00376F1C">
      <w:pPr>
        <w:widowControl w:val="0"/>
        <w:tabs>
          <w:tab w:val="left" w:pos="142"/>
        </w:tabs>
        <w:jc w:val="both"/>
        <w:rPr>
          <w:del w:id="1319" w:author="ms699852" w:date="2017-10-17T21:42:00Z"/>
          <w:rFonts w:ascii="Arial" w:hAnsi="Arial" w:cs="Arial"/>
          <w:sz w:val="18"/>
          <w:szCs w:val="18"/>
          <w:lang w:val="en-GB"/>
        </w:rPr>
      </w:pPr>
      <w:del w:id="1320" w:author="ms699852" w:date="2017-10-17T21:42:00Z">
        <w:r w:rsidDel="00124365">
          <w:rPr>
            <w:rFonts w:ascii="Arial" w:hAnsi="Arial" w:cs="Arial"/>
            <w:sz w:val="18"/>
            <w:szCs w:val="18"/>
            <w:lang w:val="en-GB"/>
          </w:rPr>
          <w:tab/>
        </w:r>
        <w:r w:rsidR="001C6460" w:rsidDel="00124365">
          <w:rPr>
            <w:rFonts w:ascii="Arial" w:hAnsi="Arial" w:cs="Arial"/>
            <w:sz w:val="18"/>
            <w:szCs w:val="18"/>
            <w:lang w:val="en-GB"/>
          </w:rPr>
          <w:delText>The advent of high-performance GPUs in mobile devices may further transform image-to-geometry methods in the future. After the closure of the VOM2MPS project, a particular interest is the usage of CUDA-based feature matching and registration on Tegra-powered mobile devices, such as the NVIDIA Shield and the Google Pixel C. Prospects of performing the registration in real-time may allow the incorporation of semantic registration features, such as horizons and feature edges, in a weighted optimisation scheme to improve auto-registration robustness. Ideally, existing higher-dimensional optimisation methods such as NEWUOA [Powell2006] are ported to mobile computation platforms to realise complex MI registration schemes on mobile devices.</w:delText>
        </w:r>
      </w:del>
    </w:p>
    <w:p w14:paraId="2BE48B82" w14:textId="77777777" w:rsidR="00376F1C" w:rsidDel="00124365" w:rsidRDefault="00376F1C">
      <w:pPr>
        <w:widowControl w:val="0"/>
        <w:tabs>
          <w:tab w:val="left" w:pos="284"/>
        </w:tabs>
        <w:jc w:val="both"/>
        <w:rPr>
          <w:del w:id="1321" w:author="ms699852" w:date="2017-10-17T21:42:00Z"/>
          <w:rFonts w:ascii="Arial" w:hAnsi="Arial" w:cs="Arial"/>
          <w:lang w:val="en-GB"/>
        </w:rPr>
        <w:pPrChange w:id="1322" w:author="ms699852" w:date="2017-10-17T21:42:00Z">
          <w:pPr>
            <w:widowControl w:val="0"/>
          </w:pPr>
        </w:pPrChange>
      </w:pPr>
    </w:p>
    <w:p w14:paraId="79C8BAF6" w14:textId="77777777" w:rsidR="00376F1C" w:rsidRDefault="00CE2370" w:rsidP="00376F1C">
      <w:pPr>
        <w:widowControl w:val="0"/>
        <w:tabs>
          <w:tab w:val="left" w:pos="284"/>
        </w:tabs>
        <w:jc w:val="both"/>
        <w:rPr>
          <w:rFonts w:ascii="Arial" w:hAnsi="Arial" w:cs="Arial"/>
          <w:sz w:val="18"/>
          <w:szCs w:val="18"/>
          <w:lang w:val="en-US"/>
        </w:rPr>
      </w:pPr>
      <w:r>
        <w:rPr>
          <w:rFonts w:ascii="Arial" w:hAnsi="Arial" w:cs="Arial"/>
          <w:b/>
          <w:bCs/>
          <w:lang w:val="en-US"/>
        </w:rPr>
        <w:t>Acknowledgements</w:t>
      </w:r>
    </w:p>
    <w:p w14:paraId="24B96D2C" w14:textId="77777777" w:rsidR="00376F1C" w:rsidRDefault="00376F1C" w:rsidP="00376F1C">
      <w:pPr>
        <w:widowControl w:val="0"/>
        <w:jc w:val="both"/>
        <w:rPr>
          <w:rFonts w:ascii="Arial" w:hAnsi="Arial" w:cs="Arial"/>
          <w:sz w:val="18"/>
          <w:szCs w:val="18"/>
          <w:lang w:val="en-US"/>
        </w:rPr>
      </w:pPr>
    </w:p>
    <w:p w14:paraId="789E09EC" w14:textId="77777777" w:rsidR="00376F1C" w:rsidRDefault="001C6460" w:rsidP="00376F1C">
      <w:pPr>
        <w:widowControl w:val="0"/>
        <w:tabs>
          <w:tab w:val="left" w:pos="142"/>
        </w:tabs>
        <w:jc w:val="both"/>
        <w:rPr>
          <w:rFonts w:ascii="Arial" w:hAnsi="Arial" w:cs="Arial"/>
          <w:sz w:val="18"/>
          <w:szCs w:val="18"/>
          <w:lang w:val="en-GB"/>
        </w:rPr>
      </w:pPr>
      <w:r>
        <w:rPr>
          <w:rFonts w:ascii="Arial" w:hAnsi="Arial" w:cs="Arial"/>
          <w:sz w:val="18"/>
          <w:szCs w:val="18"/>
          <w:lang w:val="en-GB"/>
        </w:rPr>
        <w:t xml:space="preserve">The VOM2MPS (i.e. the research of Uni Research-affiliated authors) is funded as a </w:t>
      </w:r>
      <w:proofErr w:type="spellStart"/>
      <w:r>
        <w:rPr>
          <w:rFonts w:ascii="Arial" w:hAnsi="Arial" w:cs="Arial"/>
          <w:sz w:val="18"/>
          <w:szCs w:val="18"/>
          <w:lang w:val="en-GB"/>
        </w:rPr>
        <w:t>Petromaks</w:t>
      </w:r>
      <w:proofErr w:type="spellEnd"/>
      <w:r>
        <w:rPr>
          <w:rFonts w:ascii="Arial" w:hAnsi="Arial" w:cs="Arial"/>
          <w:sz w:val="18"/>
          <w:szCs w:val="18"/>
          <w:lang w:val="en-GB"/>
        </w:rPr>
        <w:t xml:space="preserve"> 2 project (no. 234111/E30) by the Research Council of Norway and the Force consortium, while data (e.g. </w:t>
      </w:r>
      <w:r w:rsidR="00C42435">
        <w:rPr>
          <w:rFonts w:ascii="Arial" w:hAnsi="Arial" w:cs="Arial"/>
          <w:sz w:val="18"/>
          <w:szCs w:val="18"/>
          <w:lang w:val="en-GB"/>
        </w:rPr>
        <w:t xml:space="preserve">Yorkshire datasets) </w:t>
      </w:r>
      <w:r>
        <w:rPr>
          <w:rFonts w:ascii="Arial" w:hAnsi="Arial" w:cs="Arial"/>
          <w:sz w:val="18"/>
          <w:szCs w:val="18"/>
          <w:lang w:val="en-GB"/>
        </w:rPr>
        <w:t xml:space="preserve">are </w:t>
      </w:r>
      <w:r w:rsidR="00C42435">
        <w:rPr>
          <w:rFonts w:ascii="Arial" w:hAnsi="Arial" w:cs="Arial"/>
          <w:sz w:val="18"/>
          <w:szCs w:val="18"/>
          <w:lang w:val="en-GB"/>
        </w:rPr>
        <w:t>provided by SAFARI (</w:t>
      </w:r>
      <w:r w:rsidR="000E3376">
        <w:fldChar w:fldCharType="begin"/>
      </w:r>
      <w:r w:rsidR="000E3376" w:rsidRPr="00FE4599">
        <w:rPr>
          <w:lang w:val="en-US"/>
          <w:rPrChange w:id="1323" w:author="ms699852" w:date="2017-10-19T12:51:00Z">
            <w:rPr/>
          </w:rPrChange>
        </w:rPr>
        <w:instrText xml:space="preserve"> HYPERLINK "http://www.safaridb.com" </w:instrText>
      </w:r>
      <w:r w:rsidR="000E3376">
        <w:fldChar w:fldCharType="separate"/>
      </w:r>
      <w:r w:rsidR="00C42435" w:rsidRPr="0088519C">
        <w:rPr>
          <w:rStyle w:val="Hyperlink"/>
          <w:rFonts w:ascii="Arial" w:hAnsi="Arial" w:cs="Arial"/>
          <w:sz w:val="18"/>
          <w:szCs w:val="18"/>
          <w:lang w:val="en-GB"/>
        </w:rPr>
        <w:t>www.safaridb.com</w:t>
      </w:r>
      <w:r w:rsidR="000E3376">
        <w:rPr>
          <w:rStyle w:val="Hyperlink"/>
          <w:rFonts w:ascii="Arial" w:hAnsi="Arial" w:cs="Arial"/>
          <w:sz w:val="18"/>
          <w:szCs w:val="18"/>
          <w:lang w:val="en-GB"/>
        </w:rPr>
        <w:fldChar w:fldCharType="end"/>
      </w:r>
      <w:r w:rsidR="00C42435">
        <w:rPr>
          <w:rFonts w:ascii="Arial" w:hAnsi="Arial" w:cs="Arial"/>
          <w:sz w:val="18"/>
          <w:szCs w:val="18"/>
          <w:lang w:val="en-GB"/>
        </w:rPr>
        <w:t xml:space="preserve">). Data from </w:t>
      </w:r>
      <w:proofErr w:type="spellStart"/>
      <w:r w:rsidR="00C42435">
        <w:rPr>
          <w:rFonts w:ascii="Arial" w:hAnsi="Arial" w:cs="Arial"/>
          <w:sz w:val="18"/>
          <w:szCs w:val="18"/>
          <w:lang w:val="en-GB"/>
        </w:rPr>
        <w:t>Calvisson</w:t>
      </w:r>
      <w:proofErr w:type="spellEnd"/>
      <w:r w:rsidR="00C42435">
        <w:rPr>
          <w:rFonts w:ascii="Arial" w:hAnsi="Arial" w:cs="Arial"/>
          <w:sz w:val="18"/>
          <w:szCs w:val="18"/>
          <w:lang w:val="en-GB"/>
        </w:rPr>
        <w:t xml:space="preserve"> where collected and provided through an industry-funded research project by TOTAL.</w:t>
      </w:r>
    </w:p>
    <w:p w14:paraId="61EF93E0" w14:textId="409C3017" w:rsidR="00DB23E9" w:rsidRPr="00DB23E9" w:rsidRDefault="00DB23E9">
      <w:pPr>
        <w:widowControl w:val="0"/>
        <w:tabs>
          <w:tab w:val="left" w:pos="142"/>
        </w:tabs>
        <w:ind w:firstLine="142"/>
        <w:jc w:val="both"/>
        <w:rPr>
          <w:rFonts w:ascii="Arial" w:hAnsi="Arial" w:cs="Arial"/>
          <w:sz w:val="18"/>
          <w:szCs w:val="18"/>
          <w:lang w:val="en-GB"/>
          <w:rPrChange w:id="1324" w:author=" " w:date="2017-10-16T10:47:00Z">
            <w:rPr>
              <w:rFonts w:ascii="Arial" w:hAnsi="Arial" w:cs="Arial"/>
              <w:lang w:val="en-GB"/>
            </w:rPr>
          </w:rPrChange>
        </w:rPr>
        <w:pPrChange w:id="1325" w:author="ms699852" w:date="2017-10-17T11:22:00Z">
          <w:pPr>
            <w:widowControl w:val="0"/>
            <w:tabs>
              <w:tab w:val="left" w:pos="142"/>
            </w:tabs>
            <w:jc w:val="both"/>
          </w:pPr>
        </w:pPrChange>
      </w:pPr>
      <w:ins w:id="1326" w:author=" " w:date="2017-10-16T10:47:00Z">
        <w:r w:rsidRPr="00DB23E9">
          <w:rPr>
            <w:rFonts w:ascii="Arial" w:hAnsi="Arial" w:cs="Arial"/>
            <w:sz w:val="18"/>
            <w:szCs w:val="18"/>
            <w:lang w:val="en-GB"/>
          </w:rPr>
          <w:t xml:space="preserve">Gratefully, acknowledge </w:t>
        </w:r>
      </w:ins>
      <w:ins w:id="1327" w:author=" " w:date="2017-10-16T10:48:00Z">
        <w:r>
          <w:rPr>
            <w:rFonts w:ascii="Arial" w:hAnsi="Arial" w:cs="Arial"/>
            <w:sz w:val="18"/>
            <w:szCs w:val="18"/>
            <w:lang w:val="en-GB"/>
          </w:rPr>
          <w:t>is</w:t>
        </w:r>
      </w:ins>
      <w:ins w:id="1328" w:author=" " w:date="2017-10-16T10:47:00Z">
        <w:r>
          <w:rPr>
            <w:rFonts w:ascii="Arial" w:hAnsi="Arial" w:cs="Arial"/>
            <w:sz w:val="18"/>
            <w:szCs w:val="18"/>
            <w:lang w:val="en-GB"/>
          </w:rPr>
          <w:t xml:space="preserve"> given to </w:t>
        </w:r>
        <w:r w:rsidRPr="00DB23E9">
          <w:rPr>
            <w:rFonts w:ascii="Arial" w:hAnsi="Arial" w:cs="Arial"/>
            <w:sz w:val="18"/>
            <w:szCs w:val="18"/>
            <w:lang w:val="en-GB"/>
          </w:rPr>
          <w:t>the European Social Fund (ESF) and</w:t>
        </w:r>
      </w:ins>
      <w:ins w:id="1329" w:author=" " w:date="2017-10-16T10:50:00Z">
        <w:r w:rsidR="00462479">
          <w:rPr>
            <w:rFonts w:ascii="Arial" w:hAnsi="Arial" w:cs="Arial"/>
            <w:sz w:val="18"/>
            <w:szCs w:val="18"/>
            <w:lang w:val="en-GB"/>
          </w:rPr>
          <w:t xml:space="preserve"> </w:t>
        </w:r>
      </w:ins>
      <w:ins w:id="1330" w:author=" " w:date="2017-10-16T10:47:00Z">
        <w:r w:rsidRPr="00DB23E9">
          <w:rPr>
            <w:rFonts w:ascii="Arial" w:hAnsi="Arial" w:cs="Arial"/>
            <w:sz w:val="18"/>
            <w:szCs w:val="18"/>
            <w:lang w:val="en-GB"/>
          </w:rPr>
          <w:t>the Free</w:t>
        </w:r>
      </w:ins>
      <w:ins w:id="1331" w:author="ms699852" w:date="2017-10-17T11:22:00Z">
        <w:r w:rsidR="005D2D7B">
          <w:rPr>
            <w:rFonts w:ascii="Arial" w:hAnsi="Arial" w:cs="Arial"/>
            <w:sz w:val="18"/>
            <w:szCs w:val="18"/>
            <w:lang w:val="en-GB"/>
          </w:rPr>
          <w:t xml:space="preserve"> </w:t>
        </w:r>
      </w:ins>
      <w:ins w:id="1332" w:author=" " w:date="2017-10-16T10:47:00Z">
        <w:del w:id="1333" w:author="ms699852" w:date="2017-10-17T11:22:00Z">
          <w:r w:rsidRPr="00DB23E9" w:rsidDel="005D2D7B">
            <w:rPr>
              <w:rFonts w:ascii="Arial" w:hAnsi="Arial" w:cs="Arial"/>
              <w:sz w:val="18"/>
              <w:szCs w:val="18"/>
              <w:lang w:val="en-GB"/>
            </w:rPr>
            <w:delText xml:space="preserve"> </w:delText>
          </w:r>
        </w:del>
        <w:r w:rsidRPr="00DB23E9">
          <w:rPr>
            <w:rFonts w:ascii="Arial" w:hAnsi="Arial" w:cs="Arial"/>
            <w:sz w:val="18"/>
            <w:szCs w:val="18"/>
            <w:lang w:val="en-GB"/>
          </w:rPr>
          <w:t>State of Saxony for their financial support on a grant</w:t>
        </w:r>
      </w:ins>
      <w:ins w:id="1334" w:author="ms699852" w:date="2017-10-17T21:43:00Z">
        <w:r w:rsidR="00124365" w:rsidRPr="00902318">
          <w:rPr>
            <w:rFonts w:ascii="Arial" w:hAnsi="Arial" w:cs="Arial"/>
            <w:color w:val="000000" w:themeColor="text1"/>
            <w:sz w:val="18"/>
            <w:szCs w:val="18"/>
            <w:lang w:val="en-GB"/>
            <w:rPrChange w:id="1335" w:author="ms699852" w:date="2017-10-19T13:55:00Z">
              <w:rPr>
                <w:rFonts w:ascii="Arial" w:hAnsi="Arial" w:cs="Arial"/>
                <w:sz w:val="18"/>
                <w:szCs w:val="18"/>
                <w:lang w:val="en-GB"/>
              </w:rPr>
            </w:rPrChange>
          </w:rPr>
          <w:t xml:space="preserve"> </w:t>
        </w:r>
      </w:ins>
      <w:ins w:id="1336" w:author="ms699852" w:date="2017-10-19T13:55:00Z">
        <w:r w:rsidR="00902318">
          <w:rPr>
            <w:rFonts w:ascii="Arial" w:hAnsi="Arial" w:cs="Arial"/>
            <w:color w:val="000000" w:themeColor="text1"/>
            <w:sz w:val="18"/>
            <w:szCs w:val="18"/>
            <w:lang w:val="en-GB"/>
          </w:rPr>
          <w:t xml:space="preserve">(funding </w:t>
        </w:r>
      </w:ins>
      <w:ins w:id="1337" w:author="ms699852" w:date="2017-10-19T13:54:00Z">
        <w:r w:rsidR="00902318">
          <w:rPr>
            <w:rFonts w:ascii="Arial" w:hAnsi="Arial" w:cs="Arial"/>
            <w:color w:val="000000" w:themeColor="text1"/>
            <w:sz w:val="18"/>
            <w:szCs w:val="18"/>
            <w:lang w:val="en-GB"/>
            <w:rPrChange w:id="1338" w:author="ms699852" w:date="2017-10-19T13:55:00Z">
              <w:rPr>
                <w:rFonts w:ascii="Arial" w:hAnsi="Arial" w:cs="Arial"/>
                <w:color w:val="000000" w:themeColor="text1"/>
                <w:sz w:val="18"/>
                <w:szCs w:val="18"/>
                <w:lang w:val="en-GB"/>
              </w:rPr>
            </w:rPrChange>
          </w:rPr>
          <w:t xml:space="preserve">no. </w:t>
        </w:r>
        <w:r w:rsidR="00902318" w:rsidRPr="00902318">
          <w:rPr>
            <w:rFonts w:ascii="Arial" w:hAnsi="Arial" w:cs="Arial"/>
            <w:color w:val="000000" w:themeColor="text1"/>
            <w:sz w:val="18"/>
            <w:szCs w:val="18"/>
            <w:lang w:val="en-GB"/>
            <w:rPrChange w:id="1339" w:author="ms699852" w:date="2017-10-19T13:55:00Z">
              <w:rPr>
                <w:rFonts w:ascii="Arial" w:hAnsi="Arial" w:cs="Arial"/>
                <w:b/>
                <w:color w:val="FF00FF"/>
                <w:sz w:val="18"/>
                <w:szCs w:val="18"/>
                <w:lang w:val="en-GB"/>
              </w:rPr>
            </w:rPrChange>
          </w:rPr>
          <w:t>100235479</w:t>
        </w:r>
      </w:ins>
      <w:ins w:id="1340" w:author="ms699852" w:date="2017-10-19T13:56:00Z">
        <w:r w:rsidR="00F50486">
          <w:rPr>
            <w:rFonts w:ascii="Arial" w:hAnsi="Arial" w:cs="Arial"/>
            <w:color w:val="000000" w:themeColor="text1"/>
            <w:sz w:val="18"/>
            <w:szCs w:val="18"/>
            <w:lang w:val="en-GB"/>
          </w:rPr>
          <w:t xml:space="preserve">, </w:t>
        </w:r>
        <w:r w:rsidR="00F50486" w:rsidRPr="00F50486">
          <w:rPr>
            <w:rFonts w:ascii="Arial" w:hAnsi="Arial" w:cs="Arial"/>
            <w:color w:val="000000" w:themeColor="text1"/>
            <w:sz w:val="18"/>
            <w:szCs w:val="18"/>
            <w:lang w:val="en-GB"/>
          </w:rPr>
          <w:t>period: 01.10.2015 - 31.12.2018</w:t>
        </w:r>
      </w:ins>
      <w:ins w:id="1341" w:author="ms699852" w:date="2017-10-19T13:55:00Z">
        <w:r w:rsidR="00902318">
          <w:rPr>
            <w:rFonts w:ascii="Arial" w:hAnsi="Arial" w:cs="Arial"/>
            <w:color w:val="000000" w:themeColor="text1"/>
            <w:sz w:val="18"/>
            <w:szCs w:val="18"/>
            <w:lang w:val="en-GB"/>
          </w:rPr>
          <w:t>)</w:t>
        </w:r>
      </w:ins>
      <w:ins w:id="1342" w:author=" " w:date="2017-10-16T10:47:00Z">
        <w:r w:rsidRPr="00902318">
          <w:rPr>
            <w:rFonts w:ascii="Arial" w:hAnsi="Arial" w:cs="Arial"/>
            <w:color w:val="000000" w:themeColor="text1"/>
            <w:sz w:val="18"/>
            <w:szCs w:val="18"/>
            <w:lang w:val="en-GB"/>
            <w:rPrChange w:id="1343" w:author="ms699852" w:date="2017-10-19T13:55:00Z">
              <w:rPr>
                <w:rFonts w:ascii="Arial" w:hAnsi="Arial" w:cs="Arial"/>
                <w:sz w:val="18"/>
                <w:szCs w:val="18"/>
                <w:lang w:val="en-GB"/>
              </w:rPr>
            </w:rPrChange>
          </w:rPr>
          <w:t>.</w:t>
        </w:r>
      </w:ins>
    </w:p>
    <w:p w14:paraId="3F08DD01" w14:textId="77777777" w:rsidR="00376F1C" w:rsidDel="00124365" w:rsidRDefault="00376F1C">
      <w:pPr>
        <w:widowControl w:val="0"/>
        <w:rPr>
          <w:del w:id="1344" w:author="ms699852" w:date="2017-10-17T21:42:00Z"/>
          <w:rFonts w:ascii="Arial" w:hAnsi="Arial" w:cs="Arial"/>
          <w:lang w:val="en-GB"/>
        </w:rPr>
      </w:pPr>
    </w:p>
    <w:p w14:paraId="52134707" w14:textId="77777777" w:rsidR="00CE6AD1" w:rsidRDefault="00CE6AD1">
      <w:pPr>
        <w:widowControl w:val="0"/>
        <w:rPr>
          <w:rFonts w:ascii="Arial" w:hAnsi="Arial" w:cs="Arial"/>
          <w:lang w:val="en-GB"/>
        </w:rPr>
      </w:pPr>
    </w:p>
    <w:p w14:paraId="4898C550" w14:textId="77777777" w:rsidR="00CE6AD1" w:rsidRDefault="00376F1C">
      <w:pPr>
        <w:widowControl w:val="0"/>
        <w:rPr>
          <w:rFonts w:ascii="Arial" w:hAnsi="Arial" w:cs="Arial"/>
          <w:sz w:val="18"/>
          <w:szCs w:val="18"/>
          <w:lang w:val="en-GB"/>
        </w:rPr>
      </w:pPr>
      <w:r>
        <w:rPr>
          <w:rFonts w:ascii="Arial" w:hAnsi="Arial" w:cs="Arial"/>
          <w:b/>
          <w:bCs/>
          <w:lang w:val="en-GB"/>
        </w:rPr>
        <w:t>References</w:t>
      </w:r>
    </w:p>
    <w:p w14:paraId="27D66BE0" w14:textId="77777777" w:rsidR="00CE6AD1" w:rsidRDefault="00CE6AD1">
      <w:pPr>
        <w:widowControl w:val="0"/>
        <w:rPr>
          <w:rFonts w:ascii="Arial" w:hAnsi="Arial" w:cs="Arial"/>
          <w:sz w:val="18"/>
          <w:szCs w:val="18"/>
          <w:lang w:val="en-GB"/>
        </w:rPr>
      </w:pPr>
    </w:p>
    <w:p w14:paraId="67F533BC" w14:textId="77777777" w:rsidR="00DD02B1" w:rsidRDefault="00DD02B1" w:rsidP="00DD02B1">
      <w:pPr>
        <w:widowControl w:val="0"/>
        <w:jc w:val="both"/>
        <w:rPr>
          <w:rFonts w:ascii="Arial" w:hAnsi="Arial" w:cs="Arial"/>
          <w:sz w:val="16"/>
          <w:szCs w:val="16"/>
          <w:lang w:val="en-US"/>
        </w:rPr>
      </w:pPr>
      <w:r>
        <w:rPr>
          <w:rFonts w:ascii="Arial" w:hAnsi="Arial" w:cs="Arial"/>
          <w:sz w:val="16"/>
          <w:szCs w:val="16"/>
          <w:lang w:val="en-US"/>
        </w:rPr>
        <w:t xml:space="preserve">1. </w:t>
      </w:r>
      <w:r w:rsidRPr="00DD02B1">
        <w:rPr>
          <w:rFonts w:ascii="Arial" w:hAnsi="Arial" w:cs="Arial"/>
          <w:sz w:val="16"/>
          <w:szCs w:val="16"/>
          <w:lang w:val="en-US"/>
        </w:rPr>
        <w:t xml:space="preserve">Ericsson (2017). Ericsson Mobility Report. August 2017. Stockholm: Ericsson. Retrieved </w:t>
      </w:r>
      <w:r w:rsidRPr="00DD02B1">
        <w:rPr>
          <w:rFonts w:ascii="Arial" w:hAnsi="Arial" w:cs="Arial"/>
          <w:sz w:val="16"/>
          <w:szCs w:val="16"/>
          <w:lang w:val="en-US"/>
        </w:rPr>
        <w:lastRenderedPageBreak/>
        <w:t>September 02, 2017 from</w:t>
      </w:r>
      <w:r>
        <w:rPr>
          <w:rFonts w:ascii="Arial" w:hAnsi="Arial" w:cs="Arial"/>
          <w:sz w:val="16"/>
          <w:szCs w:val="16"/>
          <w:lang w:val="en-US"/>
        </w:rPr>
        <w:t xml:space="preserve"> </w:t>
      </w:r>
    </w:p>
    <w:p w14:paraId="44CE9873" w14:textId="77777777" w:rsidR="00DD02B1" w:rsidRPr="00DD02B1" w:rsidRDefault="00DD02B1" w:rsidP="00DD02B1">
      <w:pPr>
        <w:widowControl w:val="0"/>
        <w:jc w:val="both"/>
        <w:rPr>
          <w:rFonts w:ascii="Arial" w:hAnsi="Arial" w:cs="Arial"/>
          <w:sz w:val="16"/>
          <w:szCs w:val="16"/>
          <w:lang w:val="en-US"/>
        </w:rPr>
      </w:pPr>
      <w:r w:rsidRPr="00DD02B1">
        <w:rPr>
          <w:rFonts w:ascii="Arial" w:hAnsi="Arial" w:cs="Arial"/>
          <w:sz w:val="16"/>
          <w:szCs w:val="16"/>
          <w:lang w:val="en-US"/>
        </w:rPr>
        <w:t>https://www.ericsson.com/assets/local/mobility-report/documents/2017/ericsson-mobility-report-interim-update-au</w:t>
      </w:r>
      <w:r>
        <w:rPr>
          <w:rFonts w:ascii="Arial" w:hAnsi="Arial" w:cs="Arial"/>
          <w:sz w:val="16"/>
          <w:szCs w:val="16"/>
          <w:lang w:val="en-US"/>
        </w:rPr>
        <w:t>gust-2017.pdf</w:t>
      </w:r>
    </w:p>
    <w:p w14:paraId="44BB55DC" w14:textId="77777777" w:rsidR="00DD02B1" w:rsidRPr="00DD02B1" w:rsidRDefault="00DD02B1" w:rsidP="00DD02B1">
      <w:pPr>
        <w:widowControl w:val="0"/>
        <w:jc w:val="both"/>
        <w:rPr>
          <w:rFonts w:ascii="Arial" w:hAnsi="Arial" w:cs="Arial"/>
          <w:sz w:val="16"/>
          <w:szCs w:val="16"/>
          <w:lang w:val="en-US"/>
        </w:rPr>
      </w:pPr>
    </w:p>
    <w:p w14:paraId="61D9A9D8" w14:textId="77777777" w:rsidR="00DD02B1" w:rsidRPr="00FE4599" w:rsidRDefault="00DD02B1" w:rsidP="00DD02B1">
      <w:pPr>
        <w:widowControl w:val="0"/>
        <w:jc w:val="both"/>
        <w:rPr>
          <w:rFonts w:ascii="Arial" w:hAnsi="Arial" w:cs="Arial"/>
          <w:sz w:val="16"/>
          <w:szCs w:val="16"/>
          <w:rPrChange w:id="1345" w:author="ms699852" w:date="2017-10-19T12:51:00Z">
            <w:rPr>
              <w:rFonts w:ascii="Arial" w:hAnsi="Arial" w:cs="Arial"/>
              <w:sz w:val="16"/>
              <w:szCs w:val="16"/>
              <w:lang w:val="en-US"/>
            </w:rPr>
          </w:rPrChange>
        </w:rPr>
      </w:pPr>
      <w:r>
        <w:rPr>
          <w:rFonts w:ascii="Arial" w:hAnsi="Arial" w:cs="Arial"/>
          <w:sz w:val="16"/>
          <w:szCs w:val="16"/>
          <w:lang w:val="en-US"/>
        </w:rPr>
        <w:t xml:space="preserve">2. </w:t>
      </w:r>
      <w:r w:rsidR="00C35850" w:rsidRPr="00C35850">
        <w:rPr>
          <w:rFonts w:ascii="Arial" w:hAnsi="Arial" w:cs="Arial"/>
          <w:sz w:val="16"/>
          <w:szCs w:val="16"/>
          <w:lang w:val="en-US"/>
        </w:rPr>
        <w:t>Kröhnert, M.</w:t>
      </w:r>
      <w:ins w:id="1346" w:author=" " w:date="2017-10-16T10:40:00Z">
        <w:r w:rsidR="00DB23E9">
          <w:rPr>
            <w:rFonts w:ascii="Arial" w:hAnsi="Arial" w:cs="Arial"/>
            <w:sz w:val="16"/>
            <w:szCs w:val="16"/>
            <w:lang w:val="en-US"/>
          </w:rPr>
          <w:t xml:space="preserve"> &amp; </w:t>
        </w:r>
      </w:ins>
      <w:del w:id="1347" w:author=" " w:date="2017-10-16T10:40:00Z">
        <w:r w:rsidR="00C35850" w:rsidRPr="00C35850" w:rsidDel="00DB23E9">
          <w:rPr>
            <w:rFonts w:ascii="Arial" w:hAnsi="Arial" w:cs="Arial"/>
            <w:sz w:val="16"/>
            <w:szCs w:val="16"/>
            <w:lang w:val="en-US"/>
          </w:rPr>
          <w:delText xml:space="preserve"> and </w:delText>
        </w:r>
      </w:del>
      <w:proofErr w:type="spellStart"/>
      <w:r w:rsidR="00C35850" w:rsidRPr="00C35850">
        <w:rPr>
          <w:rFonts w:ascii="Arial" w:hAnsi="Arial" w:cs="Arial"/>
          <w:sz w:val="16"/>
          <w:szCs w:val="16"/>
          <w:lang w:val="en-US"/>
        </w:rPr>
        <w:t>Meichsner</w:t>
      </w:r>
      <w:proofErr w:type="spellEnd"/>
      <w:r w:rsidR="00C35850" w:rsidRPr="00C35850">
        <w:rPr>
          <w:rFonts w:ascii="Arial" w:hAnsi="Arial" w:cs="Arial"/>
          <w:sz w:val="16"/>
          <w:szCs w:val="16"/>
          <w:lang w:val="en-US"/>
        </w:rPr>
        <w:t>, R.</w:t>
      </w:r>
      <w:ins w:id="1348" w:author=" " w:date="2017-10-16T10:41:00Z">
        <w:r w:rsidR="00DB23E9">
          <w:rPr>
            <w:rFonts w:ascii="Arial" w:hAnsi="Arial" w:cs="Arial"/>
            <w:sz w:val="16"/>
            <w:szCs w:val="16"/>
            <w:lang w:val="en-US"/>
          </w:rPr>
          <w:t xml:space="preserve"> </w:t>
        </w:r>
      </w:ins>
      <w:ins w:id="1349" w:author=" " w:date="2017-10-16T10:42:00Z">
        <w:r w:rsidR="00DB23E9">
          <w:rPr>
            <w:rFonts w:ascii="Arial" w:hAnsi="Arial" w:cs="Arial"/>
            <w:sz w:val="16"/>
            <w:szCs w:val="16"/>
            <w:lang w:val="en-US"/>
          </w:rPr>
          <w:t>(</w:t>
        </w:r>
      </w:ins>
      <w:ins w:id="1350" w:author=" " w:date="2017-10-16T10:41:00Z">
        <w:r w:rsidR="00DB23E9">
          <w:rPr>
            <w:rFonts w:ascii="Arial" w:hAnsi="Arial" w:cs="Arial"/>
            <w:sz w:val="16"/>
            <w:szCs w:val="16"/>
            <w:lang w:val="en-US"/>
          </w:rPr>
          <w:t>2017</w:t>
        </w:r>
      </w:ins>
      <w:ins w:id="1351" w:author=" " w:date="2017-10-16T10:42:00Z">
        <w:r w:rsidR="00DB23E9">
          <w:rPr>
            <w:rFonts w:ascii="Arial" w:hAnsi="Arial" w:cs="Arial"/>
            <w:sz w:val="16"/>
            <w:szCs w:val="16"/>
            <w:lang w:val="en-US"/>
          </w:rPr>
          <w:t>)</w:t>
        </w:r>
      </w:ins>
      <w:ins w:id="1352" w:author=" " w:date="2017-10-16T10:41:00Z">
        <w:r w:rsidR="00DB23E9">
          <w:rPr>
            <w:rFonts w:ascii="Arial" w:hAnsi="Arial" w:cs="Arial"/>
            <w:sz w:val="16"/>
            <w:szCs w:val="16"/>
            <w:lang w:val="en-US"/>
          </w:rPr>
          <w:t xml:space="preserve">. </w:t>
        </w:r>
      </w:ins>
      <w:del w:id="1353" w:author=" " w:date="2017-10-16T10:41:00Z">
        <w:r w:rsidR="00C35850" w:rsidRPr="00C35850" w:rsidDel="00DB23E9">
          <w:rPr>
            <w:rFonts w:ascii="Arial" w:hAnsi="Arial" w:cs="Arial"/>
            <w:sz w:val="16"/>
            <w:szCs w:val="16"/>
            <w:lang w:val="en-US"/>
          </w:rPr>
          <w:delText xml:space="preserve">: </w:delText>
        </w:r>
      </w:del>
      <w:ins w:id="1354" w:author=" " w:date="2017-10-16T10:40:00Z">
        <w:r w:rsidR="00DB23E9">
          <w:rPr>
            <w:rFonts w:ascii="Arial" w:hAnsi="Arial" w:cs="Arial"/>
            <w:sz w:val="16"/>
            <w:szCs w:val="16"/>
            <w:lang w:val="en-US"/>
          </w:rPr>
          <w:t>Segmentation of environmental time lapse image sequences for the determination of shore lines captured by hand-held smartphone cameras.</w:t>
        </w:r>
      </w:ins>
      <w:del w:id="1355" w:author=" " w:date="2017-10-16T10:41:00Z">
        <w:r w:rsidR="00C35850" w:rsidRPr="00C35850" w:rsidDel="00DB23E9">
          <w:rPr>
            <w:rFonts w:ascii="Arial" w:hAnsi="Arial" w:cs="Arial"/>
            <w:sz w:val="16"/>
            <w:szCs w:val="16"/>
            <w:lang w:val="en-US"/>
          </w:rPr>
          <w:delText>SEGMENTATION OF ENVIRONMENTAL TIME LAPSE IMAGE SEQUENCES FOR THE DETERMINATION OF SHORE LINES CAPTURED BY HAND-HELD SMARTPHONE CAMERAS,</w:delText>
        </w:r>
      </w:del>
      <w:r w:rsidR="00C35850" w:rsidRPr="00C35850">
        <w:rPr>
          <w:rFonts w:ascii="Arial" w:hAnsi="Arial" w:cs="Arial"/>
          <w:sz w:val="16"/>
          <w:szCs w:val="16"/>
          <w:lang w:val="en-US"/>
        </w:rPr>
        <w:t xml:space="preserve"> </w:t>
      </w:r>
      <w:r w:rsidR="00C35850" w:rsidRPr="00FE4599">
        <w:rPr>
          <w:rFonts w:ascii="Arial" w:hAnsi="Arial" w:cs="Arial"/>
          <w:sz w:val="16"/>
          <w:szCs w:val="16"/>
          <w:rPrChange w:id="1356" w:author="ms699852" w:date="2017-10-19T12:51:00Z">
            <w:rPr>
              <w:rFonts w:ascii="Arial" w:hAnsi="Arial" w:cs="Arial"/>
              <w:sz w:val="16"/>
              <w:szCs w:val="16"/>
              <w:lang w:val="en-US"/>
            </w:rPr>
          </w:rPrChange>
        </w:rPr>
        <w:t xml:space="preserve">ISPRS Ann. Photogramm. Remote Sens. </w:t>
      </w:r>
      <w:proofErr w:type="spellStart"/>
      <w:r w:rsidR="00C35850" w:rsidRPr="00FE4599">
        <w:rPr>
          <w:rFonts w:ascii="Arial" w:hAnsi="Arial" w:cs="Arial"/>
          <w:sz w:val="16"/>
          <w:szCs w:val="16"/>
          <w:rPrChange w:id="1357" w:author="ms699852" w:date="2017-10-19T12:51:00Z">
            <w:rPr>
              <w:rFonts w:ascii="Arial" w:hAnsi="Arial" w:cs="Arial"/>
              <w:sz w:val="16"/>
              <w:szCs w:val="16"/>
              <w:lang w:val="en-US"/>
            </w:rPr>
          </w:rPrChange>
        </w:rPr>
        <w:t>Spatial</w:t>
      </w:r>
      <w:proofErr w:type="spellEnd"/>
      <w:r w:rsidR="00C35850" w:rsidRPr="00FE4599">
        <w:rPr>
          <w:rFonts w:ascii="Arial" w:hAnsi="Arial" w:cs="Arial"/>
          <w:sz w:val="16"/>
          <w:szCs w:val="16"/>
          <w:rPrChange w:id="1358" w:author="ms699852" w:date="2017-10-19T12:51:00Z">
            <w:rPr>
              <w:rFonts w:ascii="Arial" w:hAnsi="Arial" w:cs="Arial"/>
              <w:sz w:val="16"/>
              <w:szCs w:val="16"/>
              <w:lang w:val="en-US"/>
            </w:rPr>
          </w:rPrChange>
        </w:rPr>
        <w:t xml:space="preserve"> Inf. </w:t>
      </w:r>
      <w:proofErr w:type="spellStart"/>
      <w:r w:rsidR="00C35850" w:rsidRPr="00FE4599">
        <w:rPr>
          <w:rFonts w:ascii="Arial" w:hAnsi="Arial" w:cs="Arial"/>
          <w:sz w:val="16"/>
          <w:szCs w:val="16"/>
          <w:rPrChange w:id="1359" w:author="ms699852" w:date="2017-10-19T12:51:00Z">
            <w:rPr>
              <w:rFonts w:ascii="Arial" w:hAnsi="Arial" w:cs="Arial"/>
              <w:sz w:val="16"/>
              <w:szCs w:val="16"/>
              <w:lang w:val="en-US"/>
            </w:rPr>
          </w:rPrChange>
        </w:rPr>
        <w:t>Sci</w:t>
      </w:r>
      <w:proofErr w:type="spellEnd"/>
      <w:r w:rsidR="00C35850" w:rsidRPr="00FE4599">
        <w:rPr>
          <w:rFonts w:ascii="Arial" w:hAnsi="Arial" w:cs="Arial"/>
          <w:sz w:val="16"/>
          <w:szCs w:val="16"/>
          <w:rPrChange w:id="1360" w:author="ms699852" w:date="2017-10-19T12:51:00Z">
            <w:rPr>
              <w:rFonts w:ascii="Arial" w:hAnsi="Arial" w:cs="Arial"/>
              <w:sz w:val="16"/>
              <w:szCs w:val="16"/>
              <w:lang w:val="en-US"/>
            </w:rPr>
          </w:rPrChange>
        </w:rPr>
        <w:t>., IV-2/W4, 1-8</w:t>
      </w:r>
      <w:del w:id="1361" w:author="ms699852" w:date="2017-10-17T21:44:00Z">
        <w:r w:rsidR="00C35850" w:rsidRPr="00FE4599" w:rsidDel="00124365">
          <w:rPr>
            <w:rFonts w:ascii="Arial" w:hAnsi="Arial" w:cs="Arial"/>
            <w:sz w:val="16"/>
            <w:szCs w:val="16"/>
            <w:rPrChange w:id="1362" w:author="ms699852" w:date="2017-10-19T12:51:00Z">
              <w:rPr>
                <w:rFonts w:ascii="Arial" w:hAnsi="Arial" w:cs="Arial"/>
                <w:sz w:val="16"/>
                <w:szCs w:val="16"/>
                <w:lang w:val="en-US"/>
              </w:rPr>
            </w:rPrChange>
          </w:rPr>
          <w:delText>, https://doi.org/10.5194/isprs-annals-IV-2-W4-1-2017, 2017</w:delText>
        </w:r>
      </w:del>
      <w:r w:rsidR="00C35850" w:rsidRPr="00FE4599">
        <w:rPr>
          <w:rFonts w:ascii="Arial" w:hAnsi="Arial" w:cs="Arial"/>
          <w:sz w:val="16"/>
          <w:szCs w:val="16"/>
          <w:rPrChange w:id="1363" w:author="ms699852" w:date="2017-10-19T12:51:00Z">
            <w:rPr>
              <w:rFonts w:ascii="Arial" w:hAnsi="Arial" w:cs="Arial"/>
              <w:sz w:val="16"/>
              <w:szCs w:val="16"/>
              <w:lang w:val="en-US"/>
            </w:rPr>
          </w:rPrChange>
        </w:rPr>
        <w:t>.</w:t>
      </w:r>
    </w:p>
    <w:p w14:paraId="7655A3E6" w14:textId="77777777" w:rsidR="00DD02B1" w:rsidRPr="00FE4599" w:rsidRDefault="00DD02B1" w:rsidP="00DD02B1">
      <w:pPr>
        <w:widowControl w:val="0"/>
        <w:jc w:val="both"/>
        <w:rPr>
          <w:rFonts w:ascii="Arial" w:hAnsi="Arial" w:cs="Arial"/>
          <w:sz w:val="16"/>
          <w:szCs w:val="16"/>
          <w:rPrChange w:id="1364" w:author="ms699852" w:date="2017-10-19T12:51:00Z">
            <w:rPr>
              <w:rFonts w:ascii="Arial" w:hAnsi="Arial" w:cs="Arial"/>
              <w:sz w:val="16"/>
              <w:szCs w:val="16"/>
              <w:lang w:val="en-US"/>
            </w:rPr>
          </w:rPrChange>
        </w:rPr>
      </w:pPr>
    </w:p>
    <w:p w14:paraId="4E7DA5FD" w14:textId="77777777" w:rsidR="00DD02B1" w:rsidRDefault="003A2112" w:rsidP="00DD02B1">
      <w:pPr>
        <w:widowControl w:val="0"/>
        <w:jc w:val="both"/>
        <w:rPr>
          <w:rFonts w:ascii="Arial" w:hAnsi="Arial" w:cs="Arial"/>
          <w:sz w:val="16"/>
          <w:szCs w:val="16"/>
          <w:lang w:val="en-US"/>
        </w:rPr>
      </w:pPr>
      <w:r w:rsidRPr="00FE4599">
        <w:rPr>
          <w:rFonts w:ascii="Arial" w:hAnsi="Arial" w:cs="Arial"/>
          <w:sz w:val="16"/>
          <w:szCs w:val="16"/>
          <w:rPrChange w:id="1365" w:author="ms699852" w:date="2017-10-19T12:51:00Z">
            <w:rPr>
              <w:rFonts w:ascii="Arial" w:hAnsi="Arial" w:cs="Arial"/>
              <w:sz w:val="16"/>
              <w:szCs w:val="16"/>
              <w:lang w:val="en-US"/>
            </w:rPr>
          </w:rPrChange>
        </w:rPr>
        <w:t xml:space="preserve">3. </w:t>
      </w:r>
      <w:r w:rsidR="00DD02B1" w:rsidRPr="00FE4599">
        <w:rPr>
          <w:rFonts w:ascii="Arial" w:hAnsi="Arial" w:cs="Arial"/>
          <w:sz w:val="16"/>
          <w:szCs w:val="16"/>
          <w:rPrChange w:id="1366" w:author="ms699852" w:date="2017-10-19T12:51:00Z">
            <w:rPr>
              <w:rFonts w:ascii="Arial" w:hAnsi="Arial" w:cs="Arial"/>
              <w:sz w:val="16"/>
              <w:szCs w:val="16"/>
              <w:lang w:val="en-US"/>
            </w:rPr>
          </w:rPrChange>
        </w:rPr>
        <w:t xml:space="preserve">Heymann, S., Müller, K., </w:t>
      </w:r>
      <w:proofErr w:type="spellStart"/>
      <w:r w:rsidR="00DD02B1" w:rsidRPr="00FE4599">
        <w:rPr>
          <w:rFonts w:ascii="Arial" w:hAnsi="Arial" w:cs="Arial"/>
          <w:sz w:val="16"/>
          <w:szCs w:val="16"/>
          <w:rPrChange w:id="1367" w:author="ms699852" w:date="2017-10-19T12:51:00Z">
            <w:rPr>
              <w:rFonts w:ascii="Arial" w:hAnsi="Arial" w:cs="Arial"/>
              <w:sz w:val="16"/>
              <w:szCs w:val="16"/>
              <w:lang w:val="en-US"/>
            </w:rPr>
          </w:rPrChange>
        </w:rPr>
        <w:t>Smolic</w:t>
      </w:r>
      <w:proofErr w:type="spellEnd"/>
      <w:r w:rsidR="00DD02B1" w:rsidRPr="00FE4599">
        <w:rPr>
          <w:rFonts w:ascii="Arial" w:hAnsi="Arial" w:cs="Arial"/>
          <w:sz w:val="16"/>
          <w:szCs w:val="16"/>
          <w:rPrChange w:id="1368" w:author="ms699852" w:date="2017-10-19T12:51:00Z">
            <w:rPr>
              <w:rFonts w:ascii="Arial" w:hAnsi="Arial" w:cs="Arial"/>
              <w:sz w:val="16"/>
              <w:szCs w:val="16"/>
              <w:lang w:val="en-US"/>
            </w:rPr>
          </w:rPrChange>
        </w:rPr>
        <w:t xml:space="preserve">, A., </w:t>
      </w:r>
      <w:proofErr w:type="spellStart"/>
      <w:r w:rsidR="00DD02B1" w:rsidRPr="00FE4599">
        <w:rPr>
          <w:rFonts w:ascii="Arial" w:hAnsi="Arial" w:cs="Arial"/>
          <w:sz w:val="16"/>
          <w:szCs w:val="16"/>
          <w:rPrChange w:id="1369" w:author="ms699852" w:date="2017-10-19T12:51:00Z">
            <w:rPr>
              <w:rFonts w:ascii="Arial" w:hAnsi="Arial" w:cs="Arial"/>
              <w:sz w:val="16"/>
              <w:szCs w:val="16"/>
              <w:lang w:val="en-US"/>
            </w:rPr>
          </w:rPrChange>
        </w:rPr>
        <w:t>Fröhnlich</w:t>
      </w:r>
      <w:proofErr w:type="spellEnd"/>
      <w:r w:rsidR="00DD02B1" w:rsidRPr="00FE4599">
        <w:rPr>
          <w:rFonts w:ascii="Arial" w:hAnsi="Arial" w:cs="Arial"/>
          <w:sz w:val="16"/>
          <w:szCs w:val="16"/>
          <w:rPrChange w:id="1370" w:author="ms699852" w:date="2017-10-19T12:51:00Z">
            <w:rPr>
              <w:rFonts w:ascii="Arial" w:hAnsi="Arial" w:cs="Arial"/>
              <w:sz w:val="16"/>
              <w:szCs w:val="16"/>
              <w:lang w:val="en-US"/>
            </w:rPr>
          </w:rPrChange>
        </w:rPr>
        <w:t xml:space="preserve">, B. &amp; Wiegand, T. (2007). </w:t>
      </w:r>
      <w:r w:rsidR="00DD02B1" w:rsidRPr="00DD02B1">
        <w:rPr>
          <w:rFonts w:ascii="Arial" w:hAnsi="Arial" w:cs="Arial"/>
          <w:sz w:val="16"/>
          <w:szCs w:val="16"/>
          <w:lang w:val="en-US"/>
        </w:rPr>
        <w:t>SIFT Implementation and Optimi</w:t>
      </w:r>
      <w:r w:rsidR="00DD02B1">
        <w:rPr>
          <w:rFonts w:ascii="Arial" w:hAnsi="Arial" w:cs="Arial"/>
          <w:sz w:val="16"/>
          <w:szCs w:val="16"/>
          <w:lang w:val="en-US"/>
        </w:rPr>
        <w:t xml:space="preserve">zation for General-Purpose GPU. </w:t>
      </w:r>
      <w:r w:rsidR="00DD02B1" w:rsidRPr="00DD02B1">
        <w:rPr>
          <w:rFonts w:ascii="Arial" w:hAnsi="Arial" w:cs="Arial"/>
          <w:sz w:val="16"/>
          <w:szCs w:val="16"/>
          <w:lang w:val="en-US"/>
        </w:rPr>
        <w:t>Winter Scho</w:t>
      </w:r>
      <w:r w:rsidR="00DD02B1">
        <w:rPr>
          <w:rFonts w:ascii="Arial" w:hAnsi="Arial" w:cs="Arial"/>
          <w:sz w:val="16"/>
          <w:szCs w:val="16"/>
          <w:lang w:val="en-US"/>
        </w:rPr>
        <w:t xml:space="preserve">ol of Computer Graphics (WSCG). </w:t>
      </w:r>
      <w:proofErr w:type="spellStart"/>
      <w:r w:rsidR="00DD02B1">
        <w:rPr>
          <w:rFonts w:ascii="Arial" w:hAnsi="Arial" w:cs="Arial"/>
          <w:sz w:val="16"/>
          <w:szCs w:val="16"/>
          <w:lang w:val="en-US"/>
        </w:rPr>
        <w:t>Eurographics</w:t>
      </w:r>
      <w:proofErr w:type="spellEnd"/>
      <w:r w:rsidR="00DD02B1">
        <w:rPr>
          <w:rFonts w:ascii="Arial" w:hAnsi="Arial" w:cs="Arial"/>
          <w:sz w:val="16"/>
          <w:szCs w:val="16"/>
          <w:lang w:val="en-US"/>
        </w:rPr>
        <w:t>.</w:t>
      </w:r>
    </w:p>
    <w:p w14:paraId="4555C96E" w14:textId="77777777" w:rsidR="00DD02B1" w:rsidRDefault="00DD02B1" w:rsidP="00DD02B1">
      <w:pPr>
        <w:widowControl w:val="0"/>
        <w:jc w:val="both"/>
        <w:rPr>
          <w:rFonts w:ascii="Arial" w:hAnsi="Arial" w:cs="Arial"/>
          <w:sz w:val="16"/>
          <w:szCs w:val="16"/>
          <w:lang w:val="en-US"/>
        </w:rPr>
      </w:pPr>
    </w:p>
    <w:p w14:paraId="071D57BB" w14:textId="77777777" w:rsidR="00D00B21" w:rsidRDefault="00D00B21" w:rsidP="00D00B21">
      <w:pPr>
        <w:widowControl w:val="0"/>
        <w:jc w:val="both"/>
        <w:rPr>
          <w:rFonts w:ascii="Arial" w:hAnsi="Arial" w:cs="Arial"/>
          <w:sz w:val="16"/>
          <w:szCs w:val="16"/>
          <w:lang w:val="en-US"/>
        </w:rPr>
      </w:pPr>
      <w:r>
        <w:rPr>
          <w:rFonts w:ascii="Arial" w:hAnsi="Arial" w:cs="Arial"/>
          <w:sz w:val="16"/>
          <w:szCs w:val="16"/>
          <w:lang w:val="en-US"/>
        </w:rPr>
        <w:t xml:space="preserve">4. </w:t>
      </w:r>
      <w:r w:rsidRPr="00D00B21">
        <w:rPr>
          <w:rFonts w:ascii="Arial" w:hAnsi="Arial" w:cs="Arial"/>
          <w:sz w:val="16"/>
          <w:szCs w:val="16"/>
          <w:lang w:val="en-US"/>
        </w:rPr>
        <w:t xml:space="preserve">Lewin, </w:t>
      </w:r>
      <w:r>
        <w:rPr>
          <w:rFonts w:ascii="Arial" w:hAnsi="Arial" w:cs="Arial"/>
          <w:sz w:val="16"/>
          <w:szCs w:val="16"/>
          <w:lang w:val="en-US"/>
        </w:rPr>
        <w:t xml:space="preserve">S. (2014). The smartphone recipe. IEEE Spectrum, 51(12): p 80. </w:t>
      </w:r>
    </w:p>
    <w:p w14:paraId="0BBB6173" w14:textId="77777777" w:rsidR="00F71A63" w:rsidRDefault="00F71A63" w:rsidP="00D00B21">
      <w:pPr>
        <w:widowControl w:val="0"/>
        <w:jc w:val="both"/>
        <w:rPr>
          <w:rFonts w:ascii="Arial" w:hAnsi="Arial" w:cs="Arial"/>
          <w:sz w:val="16"/>
          <w:szCs w:val="16"/>
          <w:lang w:val="en-US"/>
        </w:rPr>
      </w:pPr>
    </w:p>
    <w:p w14:paraId="2E963B51" w14:textId="77777777" w:rsidR="00F71A63" w:rsidRPr="00DD02B1" w:rsidRDefault="00F71A63" w:rsidP="00D00B21">
      <w:pPr>
        <w:widowControl w:val="0"/>
        <w:jc w:val="both"/>
        <w:rPr>
          <w:rFonts w:ascii="Arial" w:hAnsi="Arial" w:cs="Arial"/>
          <w:sz w:val="16"/>
          <w:szCs w:val="16"/>
          <w:lang w:val="en-US"/>
        </w:rPr>
      </w:pPr>
      <w:r w:rsidRPr="00FE4599">
        <w:rPr>
          <w:rFonts w:ascii="Arial" w:hAnsi="Arial" w:cs="Arial"/>
          <w:sz w:val="16"/>
          <w:szCs w:val="16"/>
          <w:lang w:val="en-US"/>
          <w:rPrChange w:id="1371" w:author="ms699852" w:date="2017-10-19T12:51:00Z">
            <w:rPr>
              <w:rFonts w:ascii="Arial" w:hAnsi="Arial" w:cs="Arial"/>
              <w:sz w:val="16"/>
              <w:szCs w:val="16"/>
            </w:rPr>
          </w:rPrChange>
        </w:rPr>
        <w:t xml:space="preserve">5. </w:t>
      </w:r>
      <w:proofErr w:type="spellStart"/>
      <w:r w:rsidRPr="00FE4599">
        <w:rPr>
          <w:rFonts w:ascii="Arial" w:hAnsi="Arial" w:cs="Arial"/>
          <w:sz w:val="16"/>
          <w:szCs w:val="16"/>
          <w:lang w:val="en-US"/>
          <w:rPrChange w:id="1372" w:author="ms699852" w:date="2017-10-19T12:51:00Z">
            <w:rPr>
              <w:rFonts w:ascii="Arial" w:hAnsi="Arial" w:cs="Arial"/>
              <w:sz w:val="16"/>
              <w:szCs w:val="16"/>
            </w:rPr>
          </w:rPrChange>
        </w:rPr>
        <w:t>Kok</w:t>
      </w:r>
      <w:proofErr w:type="spellEnd"/>
      <w:r w:rsidRPr="00FE4599">
        <w:rPr>
          <w:rFonts w:ascii="Arial" w:hAnsi="Arial" w:cs="Arial"/>
          <w:sz w:val="16"/>
          <w:szCs w:val="16"/>
          <w:lang w:val="en-US"/>
          <w:rPrChange w:id="1373" w:author="ms699852" w:date="2017-10-19T12:51:00Z">
            <w:rPr>
              <w:rFonts w:ascii="Arial" w:hAnsi="Arial" w:cs="Arial"/>
              <w:sz w:val="16"/>
              <w:szCs w:val="16"/>
            </w:rPr>
          </w:rPrChange>
        </w:rPr>
        <w:t xml:space="preserve">, M., </w:t>
      </w:r>
      <w:proofErr w:type="spellStart"/>
      <w:r w:rsidRPr="00FE4599">
        <w:rPr>
          <w:rFonts w:ascii="Arial" w:hAnsi="Arial" w:cs="Arial"/>
          <w:sz w:val="16"/>
          <w:szCs w:val="16"/>
          <w:lang w:val="en-US"/>
          <w:rPrChange w:id="1374" w:author="ms699852" w:date="2017-10-19T12:51:00Z">
            <w:rPr>
              <w:rFonts w:ascii="Arial" w:hAnsi="Arial" w:cs="Arial"/>
              <w:sz w:val="16"/>
              <w:szCs w:val="16"/>
            </w:rPr>
          </w:rPrChange>
        </w:rPr>
        <w:t>Hol</w:t>
      </w:r>
      <w:proofErr w:type="spellEnd"/>
      <w:r w:rsidRPr="00FE4599">
        <w:rPr>
          <w:rFonts w:ascii="Arial" w:hAnsi="Arial" w:cs="Arial"/>
          <w:sz w:val="16"/>
          <w:szCs w:val="16"/>
          <w:lang w:val="en-US"/>
          <w:rPrChange w:id="1375" w:author="ms699852" w:date="2017-10-19T12:51:00Z">
            <w:rPr>
              <w:rFonts w:ascii="Arial" w:hAnsi="Arial" w:cs="Arial"/>
              <w:sz w:val="16"/>
              <w:szCs w:val="16"/>
            </w:rPr>
          </w:rPrChange>
        </w:rPr>
        <w:t xml:space="preserve">, J. D., &amp; Schön, T. B. (2017). </w:t>
      </w:r>
      <w:r w:rsidRPr="00F71A63">
        <w:rPr>
          <w:rFonts w:ascii="Arial" w:hAnsi="Arial" w:cs="Arial"/>
          <w:sz w:val="16"/>
          <w:szCs w:val="16"/>
          <w:lang w:val="en-US"/>
        </w:rPr>
        <w:t xml:space="preserve">Using inertial sensors for position and orientation estimation. </w:t>
      </w:r>
      <w:proofErr w:type="spellStart"/>
      <w:r w:rsidRPr="00F71A63">
        <w:rPr>
          <w:rFonts w:ascii="Arial" w:hAnsi="Arial" w:cs="Arial"/>
          <w:sz w:val="16"/>
          <w:szCs w:val="16"/>
          <w:lang w:val="en-US"/>
        </w:rPr>
        <w:t>arXiv</w:t>
      </w:r>
      <w:proofErr w:type="spellEnd"/>
      <w:r w:rsidRPr="00F71A63">
        <w:rPr>
          <w:rFonts w:ascii="Arial" w:hAnsi="Arial" w:cs="Arial"/>
          <w:sz w:val="16"/>
          <w:szCs w:val="16"/>
          <w:lang w:val="en-US"/>
        </w:rPr>
        <w:t xml:space="preserve"> preprint arXiv:1704.06053.</w:t>
      </w:r>
    </w:p>
    <w:p w14:paraId="546E514A" w14:textId="77777777" w:rsidR="00DD02B1" w:rsidRDefault="00DD02B1" w:rsidP="00DD02B1">
      <w:pPr>
        <w:widowControl w:val="0"/>
        <w:jc w:val="both"/>
        <w:rPr>
          <w:rFonts w:ascii="Arial" w:hAnsi="Arial" w:cs="Arial"/>
          <w:sz w:val="16"/>
          <w:szCs w:val="16"/>
          <w:lang w:val="en-US"/>
        </w:rPr>
      </w:pPr>
    </w:p>
    <w:p w14:paraId="27316CEF" w14:textId="77777777" w:rsidR="00F71A63" w:rsidRDefault="00F71A63" w:rsidP="00DD02B1">
      <w:pPr>
        <w:widowControl w:val="0"/>
        <w:jc w:val="both"/>
        <w:rPr>
          <w:rFonts w:ascii="Arial" w:hAnsi="Arial" w:cs="Arial"/>
          <w:sz w:val="16"/>
          <w:szCs w:val="16"/>
          <w:lang w:val="en-US"/>
        </w:rPr>
      </w:pPr>
      <w:r>
        <w:rPr>
          <w:rFonts w:ascii="Arial" w:hAnsi="Arial" w:cs="Arial"/>
          <w:sz w:val="16"/>
          <w:szCs w:val="16"/>
          <w:lang w:val="en-US"/>
        </w:rPr>
        <w:t xml:space="preserve">6. </w:t>
      </w:r>
      <w:proofErr w:type="spellStart"/>
      <w:r>
        <w:rPr>
          <w:rFonts w:ascii="Arial" w:hAnsi="Arial" w:cs="Arial"/>
          <w:sz w:val="16"/>
          <w:szCs w:val="16"/>
          <w:lang w:val="en-US"/>
        </w:rPr>
        <w:t>Pacha</w:t>
      </w:r>
      <w:proofErr w:type="spellEnd"/>
      <w:r>
        <w:rPr>
          <w:rFonts w:ascii="Arial" w:hAnsi="Arial" w:cs="Arial"/>
          <w:sz w:val="16"/>
          <w:szCs w:val="16"/>
          <w:lang w:val="en-US"/>
        </w:rPr>
        <w:t>, A. (</w:t>
      </w:r>
      <w:r w:rsidRPr="00F71A63">
        <w:rPr>
          <w:rFonts w:ascii="Arial" w:hAnsi="Arial" w:cs="Arial"/>
          <w:sz w:val="16"/>
          <w:szCs w:val="16"/>
          <w:lang w:val="en-US"/>
        </w:rPr>
        <w:t>2015</w:t>
      </w:r>
      <w:r>
        <w:rPr>
          <w:rFonts w:ascii="Arial" w:hAnsi="Arial" w:cs="Arial"/>
          <w:sz w:val="16"/>
          <w:szCs w:val="16"/>
          <w:lang w:val="en-US"/>
        </w:rPr>
        <w:t>)</w:t>
      </w:r>
      <w:r w:rsidRPr="00F71A63">
        <w:rPr>
          <w:rFonts w:ascii="Arial" w:hAnsi="Arial" w:cs="Arial"/>
          <w:sz w:val="16"/>
          <w:szCs w:val="16"/>
          <w:lang w:val="en-US"/>
        </w:rPr>
        <w:t>. Sensor Fusion for Robust Outdoor Augmented Reality Tracking</w:t>
      </w:r>
      <w:r>
        <w:rPr>
          <w:rFonts w:ascii="Arial" w:hAnsi="Arial" w:cs="Arial"/>
          <w:sz w:val="16"/>
          <w:szCs w:val="16"/>
          <w:lang w:val="en-US"/>
        </w:rPr>
        <w:t xml:space="preserve"> on Mobile Devices. GRIN Verlag</w:t>
      </w:r>
      <w:r w:rsidRPr="00F71A63">
        <w:rPr>
          <w:rFonts w:ascii="Arial" w:hAnsi="Arial" w:cs="Arial"/>
          <w:sz w:val="16"/>
          <w:szCs w:val="16"/>
          <w:lang w:val="en-US"/>
        </w:rPr>
        <w:t>, USA.</w:t>
      </w:r>
    </w:p>
    <w:p w14:paraId="2E2CD9A1" w14:textId="77777777" w:rsidR="0084762C" w:rsidRDefault="0084762C" w:rsidP="00DD02B1">
      <w:pPr>
        <w:widowControl w:val="0"/>
        <w:jc w:val="both"/>
        <w:rPr>
          <w:rFonts w:ascii="Arial" w:hAnsi="Arial" w:cs="Arial"/>
          <w:sz w:val="16"/>
          <w:szCs w:val="16"/>
          <w:lang w:val="en-US"/>
        </w:rPr>
      </w:pPr>
    </w:p>
    <w:p w14:paraId="09A5AFF0" w14:textId="77777777" w:rsidR="009835A4" w:rsidRDefault="0084762C" w:rsidP="00DD02B1">
      <w:pPr>
        <w:widowControl w:val="0"/>
        <w:jc w:val="both"/>
        <w:rPr>
          <w:ins w:id="1376" w:author="ms699852" w:date="2017-10-17T20:23:00Z"/>
          <w:rFonts w:ascii="Arial" w:hAnsi="Arial" w:cs="Arial"/>
          <w:sz w:val="16"/>
          <w:szCs w:val="16"/>
          <w:lang w:val="en-US"/>
        </w:rPr>
      </w:pPr>
      <w:r>
        <w:rPr>
          <w:rFonts w:ascii="Arial" w:hAnsi="Arial" w:cs="Arial"/>
          <w:sz w:val="16"/>
          <w:szCs w:val="16"/>
          <w:lang w:val="en-US"/>
        </w:rPr>
        <w:t xml:space="preserve">7. </w:t>
      </w:r>
      <w:r w:rsidR="009835A4">
        <w:rPr>
          <w:rFonts w:ascii="Arial" w:hAnsi="Arial" w:cs="Arial"/>
          <w:sz w:val="16"/>
          <w:szCs w:val="16"/>
          <w:lang w:val="en-US"/>
        </w:rPr>
        <w:t xml:space="preserve">Castro </w:t>
      </w:r>
      <w:proofErr w:type="spellStart"/>
      <w:r w:rsidRPr="0084762C">
        <w:rPr>
          <w:rFonts w:ascii="Arial" w:hAnsi="Arial" w:cs="Arial"/>
          <w:sz w:val="16"/>
          <w:szCs w:val="16"/>
          <w:lang w:val="en-US"/>
        </w:rPr>
        <w:t>Degrossi</w:t>
      </w:r>
      <w:proofErr w:type="spellEnd"/>
      <w:r w:rsidRPr="0084762C">
        <w:rPr>
          <w:rFonts w:ascii="Arial" w:hAnsi="Arial" w:cs="Arial"/>
          <w:sz w:val="16"/>
          <w:szCs w:val="16"/>
          <w:lang w:val="en-US"/>
        </w:rPr>
        <w:t xml:space="preserve">, L., Porto de Albuquerque, J., Restrepo-Estrada, C. E., </w:t>
      </w:r>
      <w:proofErr w:type="spellStart"/>
      <w:r w:rsidRPr="0084762C">
        <w:rPr>
          <w:rFonts w:ascii="Arial" w:hAnsi="Arial" w:cs="Arial"/>
          <w:sz w:val="16"/>
          <w:szCs w:val="16"/>
          <w:lang w:val="en-US"/>
        </w:rPr>
        <w:t>Mobasheri</w:t>
      </w:r>
      <w:proofErr w:type="spellEnd"/>
      <w:r w:rsidRPr="0084762C">
        <w:rPr>
          <w:rFonts w:ascii="Arial" w:hAnsi="Arial" w:cs="Arial"/>
          <w:sz w:val="16"/>
          <w:szCs w:val="16"/>
          <w:lang w:val="en-US"/>
        </w:rPr>
        <w:t xml:space="preserve">, A., &amp; </w:t>
      </w:r>
      <w:proofErr w:type="spellStart"/>
      <w:r w:rsidRPr="0084762C">
        <w:rPr>
          <w:rFonts w:ascii="Arial" w:hAnsi="Arial" w:cs="Arial"/>
          <w:sz w:val="16"/>
          <w:szCs w:val="16"/>
          <w:lang w:val="en-US"/>
        </w:rPr>
        <w:t>Zipf</w:t>
      </w:r>
      <w:proofErr w:type="spellEnd"/>
      <w:r w:rsidRPr="0084762C">
        <w:rPr>
          <w:rFonts w:ascii="Arial" w:hAnsi="Arial" w:cs="Arial"/>
          <w:sz w:val="16"/>
          <w:szCs w:val="16"/>
          <w:lang w:val="en-US"/>
        </w:rPr>
        <w:t>, A. (2017</w:t>
      </w:r>
      <w:r w:rsidR="009835A4">
        <w:rPr>
          <w:rFonts w:ascii="Arial" w:hAnsi="Arial" w:cs="Arial"/>
          <w:sz w:val="16"/>
          <w:szCs w:val="16"/>
          <w:lang w:val="en-US"/>
        </w:rPr>
        <w:t>/08</w:t>
      </w:r>
      <w:r w:rsidRPr="0084762C">
        <w:rPr>
          <w:rFonts w:ascii="Arial" w:hAnsi="Arial" w:cs="Arial"/>
          <w:sz w:val="16"/>
          <w:szCs w:val="16"/>
          <w:lang w:val="en-US"/>
        </w:rPr>
        <w:t>). Exploring the geographical context for quality assessment of VGI in flood management domain.</w:t>
      </w:r>
      <w:r w:rsidR="009835A4" w:rsidRPr="009835A4">
        <w:rPr>
          <w:lang w:val="en-US"/>
        </w:rPr>
        <w:t xml:space="preserve"> </w:t>
      </w:r>
      <w:r w:rsidR="009835A4">
        <w:rPr>
          <w:rFonts w:ascii="Arial" w:hAnsi="Arial" w:cs="Arial"/>
          <w:sz w:val="16"/>
          <w:szCs w:val="16"/>
          <w:lang w:val="en-US"/>
        </w:rPr>
        <w:t xml:space="preserve">Conference Paper. </w:t>
      </w:r>
      <w:r w:rsidR="009835A4" w:rsidRPr="009835A4">
        <w:rPr>
          <w:rFonts w:ascii="Arial" w:hAnsi="Arial" w:cs="Arial"/>
          <w:sz w:val="16"/>
          <w:szCs w:val="16"/>
          <w:lang w:val="en-US"/>
        </w:rPr>
        <w:t>23rd Americas Confer</w:t>
      </w:r>
      <w:r w:rsidR="009835A4">
        <w:rPr>
          <w:rFonts w:ascii="Arial" w:hAnsi="Arial" w:cs="Arial"/>
          <w:sz w:val="16"/>
          <w:szCs w:val="16"/>
          <w:lang w:val="en-US"/>
        </w:rPr>
        <w:t xml:space="preserve">ence on Information Systems. </w:t>
      </w:r>
      <w:r w:rsidR="009835A4" w:rsidRPr="009835A4">
        <w:rPr>
          <w:rFonts w:ascii="Arial" w:hAnsi="Arial" w:cs="Arial"/>
          <w:sz w:val="16"/>
          <w:szCs w:val="16"/>
          <w:lang w:val="en-US"/>
        </w:rPr>
        <w:t>Boston, USA</w:t>
      </w:r>
      <w:r w:rsidR="009835A4">
        <w:rPr>
          <w:rFonts w:ascii="Arial" w:hAnsi="Arial" w:cs="Arial"/>
          <w:sz w:val="16"/>
          <w:szCs w:val="16"/>
          <w:lang w:val="en-US"/>
        </w:rPr>
        <w:t>.</w:t>
      </w:r>
    </w:p>
    <w:p w14:paraId="345B3160" w14:textId="77777777" w:rsidR="001E2AEB" w:rsidRDefault="001E2AEB" w:rsidP="00DD02B1">
      <w:pPr>
        <w:widowControl w:val="0"/>
        <w:jc w:val="both"/>
        <w:rPr>
          <w:ins w:id="1377" w:author="ms699852" w:date="2017-10-17T09:48:00Z"/>
          <w:rFonts w:ascii="Arial" w:hAnsi="Arial" w:cs="Arial"/>
          <w:sz w:val="16"/>
          <w:szCs w:val="16"/>
          <w:lang w:val="en-US"/>
        </w:rPr>
      </w:pPr>
    </w:p>
    <w:p w14:paraId="298209A4" w14:textId="77777777" w:rsidR="0034497F" w:rsidRDefault="0034497F" w:rsidP="00DD02B1">
      <w:pPr>
        <w:widowControl w:val="0"/>
        <w:jc w:val="both"/>
        <w:rPr>
          <w:ins w:id="1378" w:author="ms699852" w:date="2017-10-17T09:49:00Z"/>
          <w:rFonts w:ascii="Arial" w:hAnsi="Arial" w:cs="Arial"/>
          <w:sz w:val="16"/>
          <w:szCs w:val="16"/>
          <w:lang w:val="en-US"/>
        </w:rPr>
      </w:pPr>
      <w:ins w:id="1379" w:author="ms699852" w:date="2017-10-17T09:48:00Z">
        <w:r w:rsidRPr="0034497F">
          <w:rPr>
            <w:rFonts w:ascii="Arial" w:hAnsi="Arial" w:cs="Arial"/>
            <w:sz w:val="16"/>
            <w:szCs w:val="16"/>
            <w:rPrChange w:id="1380" w:author="ms699852" w:date="2017-10-17T09:48:00Z">
              <w:rPr>
                <w:rFonts w:ascii="Arial" w:hAnsi="Arial" w:cs="Arial"/>
                <w:sz w:val="16"/>
                <w:szCs w:val="16"/>
                <w:lang w:val="en-US"/>
              </w:rPr>
            </w:rPrChange>
          </w:rPr>
          <w:t xml:space="preserve">8. </w:t>
        </w:r>
        <w:proofErr w:type="spellStart"/>
        <w:r w:rsidRPr="0034497F">
          <w:rPr>
            <w:rFonts w:ascii="Arial" w:hAnsi="Arial" w:cs="Arial"/>
            <w:sz w:val="16"/>
            <w:szCs w:val="16"/>
            <w:rPrChange w:id="1381" w:author="ms699852" w:date="2017-10-17T09:48:00Z">
              <w:rPr>
                <w:rFonts w:ascii="Arial" w:hAnsi="Arial" w:cs="Arial"/>
                <w:sz w:val="16"/>
                <w:szCs w:val="16"/>
                <w:lang w:val="en-US"/>
              </w:rPr>
            </w:rPrChange>
          </w:rPr>
          <w:t>Eltner</w:t>
        </w:r>
        <w:proofErr w:type="spellEnd"/>
        <w:r w:rsidRPr="0034497F">
          <w:rPr>
            <w:rFonts w:ascii="Arial" w:hAnsi="Arial" w:cs="Arial"/>
            <w:sz w:val="16"/>
            <w:szCs w:val="16"/>
            <w:rPrChange w:id="1382" w:author="ms699852" w:date="2017-10-17T09:48:00Z">
              <w:rPr>
                <w:rFonts w:ascii="Arial" w:hAnsi="Arial" w:cs="Arial"/>
                <w:sz w:val="16"/>
                <w:szCs w:val="16"/>
                <w:lang w:val="en-US"/>
              </w:rPr>
            </w:rPrChange>
          </w:rPr>
          <w:t xml:space="preserve">, A., </w:t>
        </w:r>
        <w:proofErr w:type="spellStart"/>
        <w:r w:rsidRPr="0034497F">
          <w:rPr>
            <w:rFonts w:ascii="Arial" w:hAnsi="Arial" w:cs="Arial"/>
            <w:sz w:val="16"/>
            <w:szCs w:val="16"/>
            <w:rPrChange w:id="1383" w:author="ms699852" w:date="2017-10-17T09:48:00Z">
              <w:rPr>
                <w:rFonts w:ascii="Arial" w:hAnsi="Arial" w:cs="Arial"/>
                <w:sz w:val="16"/>
                <w:szCs w:val="16"/>
                <w:lang w:val="en-US"/>
              </w:rPr>
            </w:rPrChange>
          </w:rPr>
          <w:t>Sardemann</w:t>
        </w:r>
        <w:proofErr w:type="spellEnd"/>
        <w:r w:rsidRPr="0034497F">
          <w:rPr>
            <w:rFonts w:ascii="Arial" w:hAnsi="Arial" w:cs="Arial"/>
            <w:sz w:val="16"/>
            <w:szCs w:val="16"/>
            <w:rPrChange w:id="1384" w:author="ms699852" w:date="2017-10-17T09:48:00Z">
              <w:rPr>
                <w:rFonts w:ascii="Arial" w:hAnsi="Arial" w:cs="Arial"/>
                <w:sz w:val="16"/>
                <w:szCs w:val="16"/>
                <w:lang w:val="en-US"/>
              </w:rPr>
            </w:rPrChange>
          </w:rPr>
          <w:t xml:space="preserve">, H., Kröhnert, M. &amp; Schwalbe, E. (2017). </w:t>
        </w:r>
        <w:r w:rsidRPr="0034497F">
          <w:rPr>
            <w:rFonts w:ascii="Arial" w:hAnsi="Arial" w:cs="Arial"/>
            <w:sz w:val="16"/>
            <w:szCs w:val="16"/>
            <w:lang w:val="en-US"/>
          </w:rPr>
          <w:t>Camera based low-cost system to monitor hydrologic parameters in small catchments. EGU General Assembly</w:t>
        </w:r>
        <w:r>
          <w:rPr>
            <w:rFonts w:ascii="Arial" w:hAnsi="Arial" w:cs="Arial"/>
            <w:sz w:val="16"/>
            <w:szCs w:val="16"/>
            <w:lang w:val="en-US"/>
          </w:rPr>
          <w:t xml:space="preserve"> Conference Abstracts 19.</w:t>
        </w:r>
      </w:ins>
    </w:p>
    <w:p w14:paraId="7CB8A347" w14:textId="77777777" w:rsidR="0034497F" w:rsidRDefault="0034497F" w:rsidP="00DD02B1">
      <w:pPr>
        <w:widowControl w:val="0"/>
        <w:jc w:val="both"/>
        <w:rPr>
          <w:ins w:id="1385" w:author="ms699852" w:date="2017-10-17T09:49:00Z"/>
          <w:rFonts w:ascii="Arial" w:hAnsi="Arial" w:cs="Arial"/>
          <w:sz w:val="16"/>
          <w:szCs w:val="16"/>
          <w:lang w:val="en-US"/>
        </w:rPr>
      </w:pPr>
    </w:p>
    <w:p w14:paraId="525CDEAA" w14:textId="77777777" w:rsidR="0034497F" w:rsidRPr="00FE4599" w:rsidRDefault="0034497F" w:rsidP="00DD02B1">
      <w:pPr>
        <w:widowControl w:val="0"/>
        <w:jc w:val="both"/>
        <w:rPr>
          <w:ins w:id="1386" w:author="ms699852" w:date="2017-10-17T09:54:00Z"/>
          <w:rFonts w:ascii="Arial" w:hAnsi="Arial" w:cs="Arial"/>
          <w:sz w:val="16"/>
          <w:szCs w:val="16"/>
          <w:rPrChange w:id="1387" w:author="ms699852" w:date="2017-10-19T12:51:00Z">
            <w:rPr>
              <w:ins w:id="1388" w:author="ms699852" w:date="2017-10-17T09:54:00Z"/>
              <w:rFonts w:ascii="Arial" w:hAnsi="Arial" w:cs="Arial"/>
              <w:sz w:val="16"/>
              <w:szCs w:val="16"/>
              <w:lang w:val="en-US"/>
            </w:rPr>
          </w:rPrChange>
        </w:rPr>
      </w:pPr>
      <w:ins w:id="1389" w:author="ms699852" w:date="2017-10-17T09:49:00Z">
        <w:r>
          <w:rPr>
            <w:rFonts w:ascii="Arial" w:hAnsi="Arial" w:cs="Arial"/>
            <w:sz w:val="16"/>
            <w:szCs w:val="16"/>
            <w:lang w:val="en-US"/>
          </w:rPr>
          <w:t xml:space="preserve">9. </w:t>
        </w:r>
      </w:ins>
      <w:ins w:id="1390" w:author="ms699852" w:date="2017-10-17T09:53:00Z">
        <w:r>
          <w:rPr>
            <w:rFonts w:ascii="Arial" w:hAnsi="Arial" w:cs="Arial"/>
            <w:sz w:val="16"/>
            <w:szCs w:val="16"/>
            <w:lang w:val="en-US"/>
          </w:rPr>
          <w:t>Kröhnert, M.</w:t>
        </w:r>
      </w:ins>
      <w:ins w:id="1391" w:author="ms699852" w:date="2017-10-17T09:54:00Z">
        <w:r>
          <w:rPr>
            <w:rFonts w:ascii="Arial" w:hAnsi="Arial" w:cs="Arial"/>
            <w:sz w:val="16"/>
            <w:szCs w:val="16"/>
            <w:lang w:val="en-US"/>
          </w:rPr>
          <w:t xml:space="preserve"> (2016).</w:t>
        </w:r>
      </w:ins>
      <w:ins w:id="1392" w:author="ms699852" w:date="2017-10-17T09:53:00Z">
        <w:r w:rsidRPr="0034497F">
          <w:rPr>
            <w:rFonts w:ascii="Arial" w:hAnsi="Arial" w:cs="Arial"/>
            <w:sz w:val="16"/>
            <w:szCs w:val="16"/>
            <w:lang w:val="en-US"/>
          </w:rPr>
          <w:t xml:space="preserve"> A</w:t>
        </w:r>
        <w:r>
          <w:rPr>
            <w:rFonts w:ascii="Arial" w:hAnsi="Arial" w:cs="Arial"/>
            <w:sz w:val="16"/>
            <w:szCs w:val="16"/>
            <w:lang w:val="en-US"/>
          </w:rPr>
          <w:t>utomatic waterline extraction from smartphone images</w:t>
        </w:r>
      </w:ins>
      <w:ins w:id="1393" w:author="ms699852" w:date="2017-10-17T09:55:00Z">
        <w:r>
          <w:rPr>
            <w:rFonts w:ascii="Arial" w:hAnsi="Arial" w:cs="Arial"/>
            <w:sz w:val="16"/>
            <w:szCs w:val="16"/>
            <w:lang w:val="en-US"/>
          </w:rPr>
          <w:t>.</w:t>
        </w:r>
      </w:ins>
      <w:ins w:id="1394" w:author="ms699852" w:date="2017-10-17T09:53:00Z">
        <w:r>
          <w:rPr>
            <w:rFonts w:ascii="Arial" w:hAnsi="Arial" w:cs="Arial"/>
            <w:sz w:val="16"/>
            <w:szCs w:val="16"/>
            <w:lang w:val="en-US"/>
          </w:rPr>
          <w:t xml:space="preserve"> </w:t>
        </w:r>
      </w:ins>
      <w:ins w:id="1395" w:author="ms699852" w:date="2017-10-17T09:54:00Z">
        <w:r w:rsidRPr="00FE4599">
          <w:rPr>
            <w:rFonts w:ascii="Arial" w:hAnsi="Arial" w:cs="Arial"/>
            <w:sz w:val="16"/>
            <w:szCs w:val="16"/>
            <w:rPrChange w:id="1396" w:author="ms699852" w:date="2017-10-19T12:51:00Z">
              <w:rPr>
                <w:rFonts w:ascii="Arial" w:hAnsi="Arial" w:cs="Arial"/>
                <w:sz w:val="16"/>
                <w:szCs w:val="16"/>
                <w:lang w:val="en-US"/>
              </w:rPr>
            </w:rPrChange>
          </w:rPr>
          <w:t>In</w:t>
        </w:r>
      </w:ins>
      <w:ins w:id="1397" w:author="ms699852" w:date="2017-10-17T09:53:00Z">
        <w:r w:rsidRPr="00FE4599">
          <w:rPr>
            <w:rFonts w:ascii="Arial" w:hAnsi="Arial" w:cs="Arial"/>
            <w:sz w:val="16"/>
            <w:szCs w:val="16"/>
            <w:rPrChange w:id="1398" w:author="ms699852" w:date="2017-10-19T12:51:00Z">
              <w:rPr>
                <w:rFonts w:ascii="Arial" w:hAnsi="Arial" w:cs="Arial"/>
                <w:sz w:val="16"/>
                <w:szCs w:val="16"/>
                <w:lang w:val="en-US"/>
              </w:rPr>
            </w:rPrChange>
          </w:rPr>
          <w:t xml:space="preserve">t. Arch. Photogramm. Remote Sens. </w:t>
        </w:r>
        <w:proofErr w:type="spellStart"/>
        <w:r w:rsidRPr="00FE4599">
          <w:rPr>
            <w:rFonts w:ascii="Arial" w:hAnsi="Arial" w:cs="Arial"/>
            <w:sz w:val="16"/>
            <w:szCs w:val="16"/>
            <w:rPrChange w:id="1399" w:author="ms699852" w:date="2017-10-19T12:51:00Z">
              <w:rPr>
                <w:rFonts w:ascii="Arial" w:hAnsi="Arial" w:cs="Arial"/>
                <w:sz w:val="16"/>
                <w:szCs w:val="16"/>
                <w:lang w:val="en-US"/>
              </w:rPr>
            </w:rPrChange>
          </w:rPr>
          <w:t>Spatial</w:t>
        </w:r>
        <w:proofErr w:type="spellEnd"/>
        <w:r w:rsidRPr="00FE4599">
          <w:rPr>
            <w:rFonts w:ascii="Arial" w:hAnsi="Arial" w:cs="Arial"/>
            <w:sz w:val="16"/>
            <w:szCs w:val="16"/>
            <w:rPrChange w:id="1400" w:author="ms699852" w:date="2017-10-19T12:51:00Z">
              <w:rPr>
                <w:rFonts w:ascii="Arial" w:hAnsi="Arial" w:cs="Arial"/>
                <w:sz w:val="16"/>
                <w:szCs w:val="16"/>
                <w:lang w:val="en-US"/>
              </w:rPr>
            </w:rPrChange>
          </w:rPr>
          <w:t xml:space="preserve"> Inf. </w:t>
        </w:r>
        <w:proofErr w:type="spellStart"/>
        <w:r w:rsidRPr="00FE4599">
          <w:rPr>
            <w:rFonts w:ascii="Arial" w:hAnsi="Arial" w:cs="Arial"/>
            <w:sz w:val="16"/>
            <w:szCs w:val="16"/>
            <w:rPrChange w:id="1401" w:author="ms699852" w:date="2017-10-19T12:51:00Z">
              <w:rPr>
                <w:rFonts w:ascii="Arial" w:hAnsi="Arial" w:cs="Arial"/>
                <w:sz w:val="16"/>
                <w:szCs w:val="16"/>
                <w:lang w:val="en-US"/>
              </w:rPr>
            </w:rPrChange>
          </w:rPr>
          <w:t>Sci</w:t>
        </w:r>
        <w:proofErr w:type="spellEnd"/>
        <w:r w:rsidRPr="00FE4599">
          <w:rPr>
            <w:rFonts w:ascii="Arial" w:hAnsi="Arial" w:cs="Arial"/>
            <w:sz w:val="16"/>
            <w:szCs w:val="16"/>
            <w:rPrChange w:id="1402" w:author="ms699852" w:date="2017-10-19T12:51:00Z">
              <w:rPr>
                <w:rFonts w:ascii="Arial" w:hAnsi="Arial" w:cs="Arial"/>
                <w:sz w:val="16"/>
                <w:szCs w:val="16"/>
                <w:lang w:val="en-US"/>
              </w:rPr>
            </w:rPrChange>
          </w:rPr>
          <w:t>., XLI-B5, 857-863</w:t>
        </w:r>
      </w:ins>
      <w:ins w:id="1403" w:author="ms699852" w:date="2017-10-17T09:54:00Z">
        <w:r w:rsidRPr="00FE4599">
          <w:rPr>
            <w:rFonts w:ascii="Arial" w:hAnsi="Arial" w:cs="Arial"/>
            <w:sz w:val="16"/>
            <w:szCs w:val="16"/>
            <w:rPrChange w:id="1404" w:author="ms699852" w:date="2017-10-19T12:51:00Z">
              <w:rPr>
                <w:rFonts w:ascii="Arial" w:hAnsi="Arial" w:cs="Arial"/>
                <w:sz w:val="16"/>
                <w:szCs w:val="16"/>
                <w:lang w:val="en-US"/>
              </w:rPr>
            </w:rPrChange>
          </w:rPr>
          <w:t>.</w:t>
        </w:r>
      </w:ins>
    </w:p>
    <w:p w14:paraId="4FD713F9" w14:textId="77777777" w:rsidR="0034497F" w:rsidRPr="00FE4599" w:rsidRDefault="0034497F" w:rsidP="00DD02B1">
      <w:pPr>
        <w:widowControl w:val="0"/>
        <w:jc w:val="both"/>
        <w:rPr>
          <w:ins w:id="1405" w:author="ms699852" w:date="2017-10-17T09:54:00Z"/>
          <w:rFonts w:ascii="Arial" w:hAnsi="Arial" w:cs="Arial"/>
          <w:sz w:val="16"/>
          <w:szCs w:val="16"/>
          <w:rPrChange w:id="1406" w:author="ms699852" w:date="2017-10-19T12:51:00Z">
            <w:rPr>
              <w:ins w:id="1407" w:author="ms699852" w:date="2017-10-17T09:54:00Z"/>
              <w:rFonts w:ascii="Arial" w:hAnsi="Arial" w:cs="Arial"/>
              <w:sz w:val="16"/>
              <w:szCs w:val="16"/>
              <w:lang w:val="en-US"/>
            </w:rPr>
          </w:rPrChange>
        </w:rPr>
      </w:pPr>
    </w:p>
    <w:p w14:paraId="092606BC" w14:textId="77777777" w:rsidR="0034497F" w:rsidRDefault="0034497F" w:rsidP="00DD02B1">
      <w:pPr>
        <w:widowControl w:val="0"/>
        <w:jc w:val="both"/>
        <w:rPr>
          <w:ins w:id="1408" w:author="ms699852" w:date="2017-10-17T09:59:00Z"/>
          <w:rFonts w:ascii="Arial" w:hAnsi="Arial" w:cs="Arial"/>
          <w:sz w:val="16"/>
          <w:szCs w:val="16"/>
          <w:lang w:val="en-US"/>
        </w:rPr>
      </w:pPr>
      <w:ins w:id="1409" w:author="ms699852" w:date="2017-10-17T09:54:00Z">
        <w:r w:rsidRPr="0034497F">
          <w:rPr>
            <w:rFonts w:ascii="Arial" w:hAnsi="Arial" w:cs="Arial"/>
            <w:sz w:val="16"/>
            <w:szCs w:val="16"/>
            <w:rPrChange w:id="1410" w:author="ms699852" w:date="2017-10-17T09:55:00Z">
              <w:rPr>
                <w:rFonts w:ascii="Arial" w:hAnsi="Arial" w:cs="Arial"/>
                <w:sz w:val="16"/>
                <w:szCs w:val="16"/>
                <w:lang w:val="en-US"/>
              </w:rPr>
            </w:rPrChange>
          </w:rPr>
          <w:t xml:space="preserve">10. </w:t>
        </w:r>
      </w:ins>
      <w:proofErr w:type="spellStart"/>
      <w:ins w:id="1411" w:author="ms699852" w:date="2017-10-17T09:55:00Z">
        <w:r w:rsidRPr="0034497F">
          <w:rPr>
            <w:rFonts w:ascii="Arial" w:hAnsi="Arial" w:cs="Arial"/>
            <w:sz w:val="16"/>
            <w:szCs w:val="16"/>
            <w:rPrChange w:id="1412" w:author="ms699852" w:date="2017-10-17T09:55:00Z">
              <w:rPr>
                <w:rFonts w:ascii="Arial" w:hAnsi="Arial" w:cs="Arial"/>
                <w:sz w:val="16"/>
                <w:szCs w:val="16"/>
                <w:lang w:val="en-US"/>
              </w:rPr>
            </w:rPrChange>
          </w:rPr>
          <w:t>Boerner</w:t>
        </w:r>
        <w:proofErr w:type="spellEnd"/>
        <w:r w:rsidRPr="0034497F">
          <w:rPr>
            <w:rFonts w:ascii="Arial" w:hAnsi="Arial" w:cs="Arial"/>
            <w:sz w:val="16"/>
            <w:szCs w:val="16"/>
            <w:rPrChange w:id="1413" w:author="ms699852" w:date="2017-10-17T09:55:00Z">
              <w:rPr>
                <w:rFonts w:ascii="Arial" w:hAnsi="Arial" w:cs="Arial"/>
                <w:sz w:val="16"/>
                <w:szCs w:val="16"/>
                <w:lang w:val="en-US"/>
              </w:rPr>
            </w:rPrChange>
          </w:rPr>
          <w:t xml:space="preserve">, R. </w:t>
        </w:r>
        <w:r>
          <w:rPr>
            <w:rFonts w:ascii="Arial" w:hAnsi="Arial" w:cs="Arial"/>
            <w:sz w:val="16"/>
            <w:szCs w:val="16"/>
          </w:rPr>
          <w:t>&amp;</w:t>
        </w:r>
        <w:r w:rsidRPr="0034497F">
          <w:rPr>
            <w:rFonts w:ascii="Arial" w:hAnsi="Arial" w:cs="Arial"/>
            <w:sz w:val="16"/>
            <w:szCs w:val="16"/>
            <w:rPrChange w:id="1414" w:author="ms699852" w:date="2017-10-17T09:55:00Z">
              <w:rPr>
                <w:rFonts w:ascii="Arial" w:hAnsi="Arial" w:cs="Arial"/>
                <w:sz w:val="16"/>
                <w:szCs w:val="16"/>
                <w:lang w:val="en-US"/>
              </w:rPr>
            </w:rPrChange>
          </w:rPr>
          <w:t xml:space="preserve"> Kröhnert, M. (2016).</w:t>
        </w:r>
        <w:r>
          <w:rPr>
            <w:rFonts w:ascii="Arial" w:hAnsi="Arial" w:cs="Arial"/>
            <w:sz w:val="16"/>
            <w:szCs w:val="16"/>
          </w:rPr>
          <w:t xml:space="preserve"> </w:t>
        </w:r>
        <w:r w:rsidRPr="0034497F">
          <w:rPr>
            <w:rFonts w:ascii="Arial" w:hAnsi="Arial" w:cs="Arial"/>
            <w:sz w:val="16"/>
            <w:szCs w:val="16"/>
            <w:lang w:val="en-US"/>
            <w:rPrChange w:id="1415" w:author="ms699852" w:date="2017-10-17T09:55:00Z">
              <w:rPr>
                <w:rFonts w:ascii="Arial" w:hAnsi="Arial" w:cs="Arial"/>
                <w:sz w:val="16"/>
                <w:szCs w:val="16"/>
              </w:rPr>
            </w:rPrChange>
          </w:rPr>
          <w:t>Brute</w:t>
        </w:r>
        <w:r w:rsidRPr="0034497F">
          <w:rPr>
            <w:rFonts w:ascii="Arial" w:hAnsi="Arial" w:cs="Arial"/>
            <w:sz w:val="16"/>
            <w:szCs w:val="16"/>
            <w:lang w:val="en-US"/>
          </w:rPr>
          <w:t xml:space="preserve"> force matching between camera </w:t>
        </w:r>
        <w:r w:rsidRPr="0034497F">
          <w:rPr>
            <w:rFonts w:ascii="Arial" w:hAnsi="Arial" w:cs="Arial"/>
            <w:sz w:val="16"/>
            <w:szCs w:val="16"/>
            <w:lang w:val="en-US"/>
            <w:rPrChange w:id="1416" w:author="ms699852" w:date="2017-10-17T09:55:00Z">
              <w:rPr>
                <w:rFonts w:ascii="Arial" w:hAnsi="Arial" w:cs="Arial"/>
                <w:sz w:val="16"/>
                <w:szCs w:val="16"/>
              </w:rPr>
            </w:rPrChange>
          </w:rPr>
          <w:t>shots and synthetic images from point clouds.</w:t>
        </w:r>
        <w:r w:rsidRPr="0034497F">
          <w:rPr>
            <w:rFonts w:ascii="Arial" w:hAnsi="Arial" w:cs="Arial"/>
            <w:sz w:val="16"/>
            <w:szCs w:val="16"/>
            <w:lang w:val="en-US"/>
          </w:rPr>
          <w:t xml:space="preserve"> Int. Arch. </w:t>
        </w:r>
        <w:proofErr w:type="spellStart"/>
        <w:r w:rsidRPr="0034497F">
          <w:rPr>
            <w:rFonts w:ascii="Arial" w:hAnsi="Arial" w:cs="Arial"/>
            <w:sz w:val="16"/>
            <w:szCs w:val="16"/>
            <w:lang w:val="en-US"/>
          </w:rPr>
          <w:t>Photogramm</w:t>
        </w:r>
        <w:proofErr w:type="spellEnd"/>
        <w:r w:rsidRPr="0034497F">
          <w:rPr>
            <w:rFonts w:ascii="Arial" w:hAnsi="Arial" w:cs="Arial"/>
            <w:sz w:val="16"/>
            <w:szCs w:val="16"/>
            <w:lang w:val="en-US"/>
          </w:rPr>
          <w:t>. Remote Sens. Spatial Inf. Sci., XLI-B5, 771-777.</w:t>
        </w:r>
      </w:ins>
    </w:p>
    <w:p w14:paraId="12DD1485" w14:textId="77777777" w:rsidR="00C432C5" w:rsidRDefault="00C432C5" w:rsidP="00DD02B1">
      <w:pPr>
        <w:widowControl w:val="0"/>
        <w:jc w:val="both"/>
        <w:rPr>
          <w:ins w:id="1417" w:author="ms699852" w:date="2017-10-17T09:59:00Z"/>
          <w:rFonts w:ascii="Arial" w:hAnsi="Arial" w:cs="Arial"/>
          <w:sz w:val="16"/>
          <w:szCs w:val="16"/>
          <w:lang w:val="en-US"/>
        </w:rPr>
      </w:pPr>
    </w:p>
    <w:p w14:paraId="4668EAF6" w14:textId="77777777" w:rsidR="00C432C5" w:rsidRDefault="00C432C5" w:rsidP="00DD02B1">
      <w:pPr>
        <w:widowControl w:val="0"/>
        <w:jc w:val="both"/>
        <w:rPr>
          <w:ins w:id="1418" w:author="ms699852" w:date="2017-10-17T10:02:00Z"/>
          <w:rFonts w:ascii="Arial" w:hAnsi="Arial" w:cs="Arial"/>
          <w:sz w:val="16"/>
          <w:szCs w:val="16"/>
          <w:lang w:val="en-US"/>
        </w:rPr>
      </w:pPr>
      <w:ins w:id="1419" w:author="ms699852" w:date="2017-10-17T09:59:00Z">
        <w:r>
          <w:rPr>
            <w:rFonts w:ascii="Arial" w:hAnsi="Arial" w:cs="Arial"/>
            <w:sz w:val="16"/>
            <w:szCs w:val="16"/>
            <w:lang w:val="en-US"/>
          </w:rPr>
          <w:t xml:space="preserve">11. </w:t>
        </w:r>
        <w:r w:rsidRPr="00C432C5">
          <w:rPr>
            <w:rFonts w:ascii="Arial" w:hAnsi="Arial" w:cs="Arial"/>
            <w:sz w:val="16"/>
            <w:szCs w:val="16"/>
            <w:lang w:val="en-US"/>
          </w:rPr>
          <w:t xml:space="preserve">Stelling, N.; </w:t>
        </w:r>
        <w:proofErr w:type="spellStart"/>
        <w:r w:rsidRPr="00C432C5">
          <w:rPr>
            <w:rFonts w:ascii="Arial" w:hAnsi="Arial" w:cs="Arial"/>
            <w:sz w:val="16"/>
            <w:szCs w:val="16"/>
            <w:lang w:val="en-US"/>
          </w:rPr>
          <w:t>Spehr</w:t>
        </w:r>
        <w:proofErr w:type="spellEnd"/>
        <w:r w:rsidRPr="00C432C5">
          <w:rPr>
            <w:rFonts w:ascii="Arial" w:hAnsi="Arial" w:cs="Arial"/>
            <w:sz w:val="16"/>
            <w:szCs w:val="16"/>
            <w:lang w:val="en-US"/>
          </w:rPr>
          <w:t xml:space="preserve">, B.; Schilling, A.; Maas, H.-G.; </w:t>
        </w:r>
        <w:proofErr w:type="spellStart"/>
        <w:r w:rsidRPr="00C432C5">
          <w:rPr>
            <w:rFonts w:ascii="Arial" w:hAnsi="Arial" w:cs="Arial"/>
            <w:sz w:val="16"/>
            <w:szCs w:val="16"/>
            <w:lang w:val="en-US"/>
          </w:rPr>
          <w:t>Gumhold</w:t>
        </w:r>
        <w:proofErr w:type="spellEnd"/>
        <w:r w:rsidRPr="00C432C5">
          <w:rPr>
            <w:rFonts w:ascii="Arial" w:hAnsi="Arial" w:cs="Arial"/>
            <w:sz w:val="16"/>
            <w:szCs w:val="16"/>
            <w:lang w:val="en-US"/>
          </w:rPr>
          <w:t>, S.</w:t>
        </w:r>
      </w:ins>
      <w:ins w:id="1420" w:author="ms699852" w:date="2017-10-17T12:52:00Z">
        <w:r w:rsidR="0021276C">
          <w:rPr>
            <w:rFonts w:ascii="Arial" w:hAnsi="Arial" w:cs="Arial"/>
            <w:sz w:val="16"/>
            <w:szCs w:val="16"/>
            <w:lang w:val="en-US"/>
          </w:rPr>
          <w:t xml:space="preserve"> (2010).</w:t>
        </w:r>
      </w:ins>
      <w:ins w:id="1421" w:author="ms699852" w:date="2017-10-17T09:59:00Z">
        <w:r w:rsidRPr="00C432C5">
          <w:rPr>
            <w:rFonts w:ascii="Arial" w:hAnsi="Arial" w:cs="Arial"/>
            <w:sz w:val="16"/>
            <w:szCs w:val="16"/>
            <w:lang w:val="en-US"/>
          </w:rPr>
          <w:t xml:space="preserve"> Automatic feature matching between digital images and 2D representations of a laser scanner point cloud. In: International Archives of Photogrammetry, Remote Sensing and Spatial Information</w:t>
        </w:r>
        <w:r w:rsidR="0021276C">
          <w:rPr>
            <w:rFonts w:ascii="Arial" w:hAnsi="Arial" w:cs="Arial"/>
            <w:sz w:val="16"/>
            <w:szCs w:val="16"/>
            <w:lang w:val="en-US"/>
          </w:rPr>
          <w:t xml:space="preserve"> Sciences Vol. 38, Part 5.</w:t>
        </w:r>
      </w:ins>
    </w:p>
    <w:p w14:paraId="420AC57F" w14:textId="77777777" w:rsidR="00C432C5" w:rsidRDefault="00C432C5" w:rsidP="00DD02B1">
      <w:pPr>
        <w:widowControl w:val="0"/>
        <w:jc w:val="both"/>
        <w:rPr>
          <w:ins w:id="1422" w:author="ms699852" w:date="2017-10-17T10:02:00Z"/>
          <w:rFonts w:ascii="Arial" w:hAnsi="Arial" w:cs="Arial"/>
          <w:sz w:val="16"/>
          <w:szCs w:val="16"/>
          <w:lang w:val="en-US"/>
        </w:rPr>
      </w:pPr>
    </w:p>
    <w:p w14:paraId="324762B8" w14:textId="77777777" w:rsidR="00C432C5" w:rsidRDefault="00C432C5" w:rsidP="00DD02B1">
      <w:pPr>
        <w:widowControl w:val="0"/>
        <w:jc w:val="both"/>
        <w:rPr>
          <w:ins w:id="1423" w:author="ms699852" w:date="2017-10-17T12:52:00Z"/>
          <w:rFonts w:ascii="Arial" w:hAnsi="Arial" w:cs="Arial"/>
          <w:sz w:val="16"/>
          <w:szCs w:val="16"/>
          <w:lang w:val="en-US"/>
        </w:rPr>
      </w:pPr>
      <w:ins w:id="1424" w:author="ms699852" w:date="2017-10-17T10:02:00Z">
        <w:r>
          <w:rPr>
            <w:rFonts w:ascii="Arial" w:hAnsi="Arial" w:cs="Arial"/>
            <w:sz w:val="16"/>
            <w:szCs w:val="16"/>
            <w:lang w:val="en-US"/>
          </w:rPr>
          <w:t xml:space="preserve">12. </w:t>
        </w:r>
      </w:ins>
      <w:proofErr w:type="spellStart"/>
      <w:ins w:id="1425" w:author="ms699852" w:date="2017-10-17T10:04:00Z">
        <w:r w:rsidRPr="00C432C5">
          <w:rPr>
            <w:rFonts w:ascii="Arial" w:hAnsi="Arial" w:cs="Arial"/>
            <w:sz w:val="16"/>
            <w:szCs w:val="16"/>
            <w:lang w:val="en-US"/>
          </w:rPr>
          <w:t>Meierhold</w:t>
        </w:r>
        <w:proofErr w:type="spellEnd"/>
        <w:r w:rsidRPr="00C432C5">
          <w:rPr>
            <w:rFonts w:ascii="Arial" w:hAnsi="Arial" w:cs="Arial"/>
            <w:sz w:val="16"/>
            <w:szCs w:val="16"/>
            <w:lang w:val="en-US"/>
          </w:rPr>
          <w:t xml:space="preserve">, </w:t>
        </w:r>
        <w:r>
          <w:rPr>
            <w:rFonts w:ascii="Arial" w:hAnsi="Arial" w:cs="Arial"/>
            <w:sz w:val="16"/>
            <w:szCs w:val="16"/>
            <w:lang w:val="en-US"/>
          </w:rPr>
          <w:t>N. &amp;</w:t>
        </w:r>
        <w:r w:rsidRPr="00C432C5">
          <w:rPr>
            <w:rFonts w:ascii="Arial" w:hAnsi="Arial" w:cs="Arial"/>
            <w:sz w:val="16"/>
            <w:szCs w:val="16"/>
            <w:lang w:val="en-US"/>
          </w:rPr>
          <w:t xml:space="preserve"> </w:t>
        </w:r>
        <w:proofErr w:type="spellStart"/>
        <w:r w:rsidRPr="00C432C5">
          <w:rPr>
            <w:rFonts w:ascii="Arial" w:hAnsi="Arial" w:cs="Arial"/>
            <w:sz w:val="16"/>
            <w:szCs w:val="16"/>
            <w:lang w:val="en-US"/>
          </w:rPr>
          <w:t>Schmich</w:t>
        </w:r>
        <w:proofErr w:type="spellEnd"/>
        <w:r>
          <w:rPr>
            <w:rFonts w:ascii="Arial" w:hAnsi="Arial" w:cs="Arial"/>
            <w:sz w:val="16"/>
            <w:szCs w:val="16"/>
            <w:lang w:val="en-US"/>
          </w:rPr>
          <w:t>, A. (2009).</w:t>
        </w:r>
        <w:r w:rsidRPr="00C432C5">
          <w:rPr>
            <w:rFonts w:ascii="Arial" w:hAnsi="Arial" w:cs="Arial"/>
            <w:sz w:val="16"/>
            <w:szCs w:val="16"/>
            <w:lang w:val="en-US"/>
          </w:rPr>
          <w:t xml:space="preserve"> Referencing of images to laser scanner data using linear features extracted from digital images and range images. In: International Archives of Photogrammetry, Remote Sensing and Spatial Informa</w:t>
        </w:r>
        <w:r w:rsidR="0021276C">
          <w:rPr>
            <w:rFonts w:ascii="Arial" w:hAnsi="Arial" w:cs="Arial"/>
            <w:sz w:val="16"/>
            <w:szCs w:val="16"/>
            <w:lang w:val="en-US"/>
          </w:rPr>
          <w:t>tion Science Vol. XXXVIII-3/W8</w:t>
        </w:r>
      </w:ins>
      <w:ins w:id="1426" w:author="ms699852" w:date="2017-10-17T12:52:00Z">
        <w:r w:rsidR="0021276C">
          <w:rPr>
            <w:rFonts w:ascii="Arial" w:hAnsi="Arial" w:cs="Arial"/>
            <w:sz w:val="16"/>
            <w:szCs w:val="16"/>
            <w:lang w:val="en-US"/>
          </w:rPr>
          <w:t>.</w:t>
        </w:r>
      </w:ins>
    </w:p>
    <w:p w14:paraId="77A2EE8E" w14:textId="77777777" w:rsidR="0021276C" w:rsidRDefault="0021276C" w:rsidP="00DD02B1">
      <w:pPr>
        <w:widowControl w:val="0"/>
        <w:jc w:val="both"/>
        <w:rPr>
          <w:ins w:id="1427" w:author="ms699852" w:date="2017-10-17T12:52:00Z"/>
          <w:rFonts w:ascii="Arial" w:hAnsi="Arial" w:cs="Arial"/>
          <w:sz w:val="16"/>
          <w:szCs w:val="16"/>
          <w:lang w:val="en-US"/>
        </w:rPr>
      </w:pPr>
    </w:p>
    <w:p w14:paraId="40A6A2E4" w14:textId="77777777" w:rsidR="0021276C" w:rsidRDefault="0021276C" w:rsidP="00DD02B1">
      <w:pPr>
        <w:widowControl w:val="0"/>
        <w:jc w:val="both"/>
        <w:rPr>
          <w:ins w:id="1428" w:author="ms699852" w:date="2017-10-17T12:53:00Z"/>
          <w:rFonts w:ascii="Arial" w:hAnsi="Arial" w:cs="Arial"/>
          <w:sz w:val="16"/>
          <w:szCs w:val="16"/>
          <w:lang w:val="en-US"/>
        </w:rPr>
      </w:pPr>
      <w:ins w:id="1429" w:author="ms699852" w:date="2017-10-17T12:52:00Z">
        <w:r>
          <w:rPr>
            <w:rFonts w:ascii="Arial" w:hAnsi="Arial" w:cs="Arial"/>
            <w:sz w:val="16"/>
            <w:szCs w:val="16"/>
            <w:lang w:val="en-US"/>
          </w:rPr>
          <w:t xml:space="preserve">13. </w:t>
        </w:r>
        <w:r w:rsidRPr="0021276C">
          <w:rPr>
            <w:rFonts w:ascii="Arial" w:hAnsi="Arial" w:cs="Arial"/>
            <w:sz w:val="16"/>
            <w:szCs w:val="16"/>
            <w:lang w:val="en-US"/>
          </w:rPr>
          <w:t xml:space="preserve">Brown, D. C. (1971). Close-range camera calibration. In </w:t>
        </w:r>
        <w:r>
          <w:rPr>
            <w:rFonts w:ascii="Arial" w:hAnsi="Arial" w:cs="Arial"/>
            <w:sz w:val="16"/>
            <w:szCs w:val="16"/>
            <w:lang w:val="en-US"/>
          </w:rPr>
          <w:t>Photogrammetric Engineering, 3</w:t>
        </w:r>
      </w:ins>
      <w:ins w:id="1430" w:author="ms699852" w:date="2017-10-17T12:53:00Z">
        <w:r w:rsidRPr="0021276C">
          <w:rPr>
            <w:rFonts w:ascii="Arial" w:hAnsi="Arial" w:cs="Arial"/>
            <w:sz w:val="16"/>
            <w:szCs w:val="16"/>
            <w:lang w:val="en-US"/>
          </w:rPr>
          <w:t>7(8), 855-866.</w:t>
        </w:r>
      </w:ins>
    </w:p>
    <w:p w14:paraId="53C3CE7B" w14:textId="77777777" w:rsidR="0021276C" w:rsidRDefault="0021276C" w:rsidP="00DD02B1">
      <w:pPr>
        <w:widowControl w:val="0"/>
        <w:jc w:val="both"/>
        <w:rPr>
          <w:ins w:id="1431" w:author="ms699852" w:date="2017-10-17T12:53:00Z"/>
          <w:rFonts w:ascii="Arial" w:hAnsi="Arial" w:cs="Arial"/>
          <w:sz w:val="16"/>
          <w:szCs w:val="16"/>
          <w:lang w:val="en-US"/>
        </w:rPr>
      </w:pPr>
    </w:p>
    <w:p w14:paraId="19D533BB" w14:textId="77777777" w:rsidR="0021276C" w:rsidRDefault="0021276C" w:rsidP="00DD02B1">
      <w:pPr>
        <w:widowControl w:val="0"/>
        <w:jc w:val="both"/>
        <w:rPr>
          <w:ins w:id="1432" w:author="ms699852" w:date="2017-10-17T12:54:00Z"/>
          <w:rFonts w:ascii="Arial" w:hAnsi="Arial" w:cs="Arial"/>
          <w:sz w:val="16"/>
          <w:szCs w:val="16"/>
          <w:lang w:val="en-US"/>
        </w:rPr>
      </w:pPr>
      <w:ins w:id="1433" w:author="ms699852" w:date="2017-10-17T12:53:00Z">
        <w:r>
          <w:rPr>
            <w:rFonts w:ascii="Arial" w:hAnsi="Arial" w:cs="Arial"/>
            <w:sz w:val="16"/>
            <w:szCs w:val="16"/>
            <w:lang w:val="en-US"/>
          </w:rPr>
          <w:t xml:space="preserve">14. </w:t>
        </w:r>
        <w:r w:rsidRPr="0021276C">
          <w:rPr>
            <w:rFonts w:ascii="Arial" w:hAnsi="Arial" w:cs="Arial"/>
            <w:sz w:val="16"/>
            <w:szCs w:val="16"/>
            <w:lang w:val="en-US"/>
          </w:rPr>
          <w:t>Zhang, Z. (2000). A flexible new technique for camera calibration. IEEE Transactions on pattern analysis and machine intelligence, 22(11), 1330-1334.</w:t>
        </w:r>
      </w:ins>
    </w:p>
    <w:p w14:paraId="232E47C1" w14:textId="77777777" w:rsidR="0021276C" w:rsidRDefault="0021276C" w:rsidP="00DD02B1">
      <w:pPr>
        <w:widowControl w:val="0"/>
        <w:jc w:val="both"/>
        <w:rPr>
          <w:ins w:id="1434" w:author="ms699852" w:date="2017-10-17T12:54:00Z"/>
          <w:rFonts w:ascii="Arial" w:hAnsi="Arial" w:cs="Arial"/>
          <w:sz w:val="16"/>
          <w:szCs w:val="16"/>
          <w:lang w:val="en-US"/>
        </w:rPr>
      </w:pPr>
    </w:p>
    <w:p w14:paraId="41838125" w14:textId="53567A50" w:rsidR="0021276C" w:rsidRDefault="0021276C" w:rsidP="00DD02B1">
      <w:pPr>
        <w:widowControl w:val="0"/>
        <w:jc w:val="both"/>
        <w:rPr>
          <w:ins w:id="1435" w:author="ms699852" w:date="2017-10-19T12:55:00Z"/>
          <w:rFonts w:ascii="Arial" w:hAnsi="Arial" w:cs="Arial"/>
          <w:sz w:val="16"/>
          <w:szCs w:val="16"/>
          <w:lang w:val="en-US"/>
        </w:rPr>
      </w:pPr>
      <w:ins w:id="1436" w:author="ms699852" w:date="2017-10-17T12:54:00Z">
        <w:r>
          <w:rPr>
            <w:rFonts w:ascii="Arial" w:hAnsi="Arial" w:cs="Arial"/>
            <w:sz w:val="16"/>
            <w:szCs w:val="16"/>
            <w:lang w:val="en-US"/>
          </w:rPr>
          <w:t xml:space="preserve">15. </w:t>
        </w:r>
        <w:r w:rsidRPr="0021276C">
          <w:rPr>
            <w:rFonts w:ascii="Arial" w:hAnsi="Arial" w:cs="Arial"/>
            <w:sz w:val="16"/>
            <w:szCs w:val="16"/>
            <w:lang w:val="en-US"/>
          </w:rPr>
          <w:t>Tsai, R. (1987). A versatile camera calibration technique for high-accuracy 3D machine vision metrology using off-the-shelf TV cameras and lenses. IEEE Journal on Robotics and Automation, 3(4), 323-344.</w:t>
        </w:r>
      </w:ins>
    </w:p>
    <w:p w14:paraId="379F2B4D" w14:textId="704CF373" w:rsidR="00F170F3" w:rsidRDefault="00F170F3" w:rsidP="00DD02B1">
      <w:pPr>
        <w:widowControl w:val="0"/>
        <w:jc w:val="both"/>
        <w:rPr>
          <w:ins w:id="1437" w:author="ms699852" w:date="2017-10-19T12:55:00Z"/>
          <w:rFonts w:ascii="Arial" w:hAnsi="Arial" w:cs="Arial"/>
          <w:sz w:val="16"/>
          <w:szCs w:val="16"/>
          <w:lang w:val="en-US"/>
        </w:rPr>
      </w:pPr>
    </w:p>
    <w:p w14:paraId="532471BF" w14:textId="5B3A3F58" w:rsidR="00F170F3" w:rsidRDefault="00F170F3" w:rsidP="00DD02B1">
      <w:pPr>
        <w:widowControl w:val="0"/>
        <w:jc w:val="both"/>
        <w:rPr>
          <w:ins w:id="1438" w:author="ms699852" w:date="2017-10-19T12:53:00Z"/>
          <w:rFonts w:ascii="Arial" w:hAnsi="Arial" w:cs="Arial"/>
          <w:sz w:val="16"/>
          <w:szCs w:val="16"/>
          <w:lang w:val="en-US"/>
        </w:rPr>
      </w:pPr>
      <w:ins w:id="1439" w:author="ms699852" w:date="2017-10-19T12:55:00Z">
        <w:r>
          <w:rPr>
            <w:rFonts w:ascii="Arial" w:hAnsi="Arial" w:cs="Arial"/>
            <w:sz w:val="16"/>
            <w:szCs w:val="16"/>
            <w:lang w:val="en-US"/>
          </w:rPr>
          <w:t xml:space="preserve">16. </w:t>
        </w:r>
        <w:proofErr w:type="spellStart"/>
        <w:r w:rsidRPr="00F170F3">
          <w:rPr>
            <w:rFonts w:ascii="Arial" w:hAnsi="Arial" w:cs="Arial"/>
            <w:sz w:val="16"/>
            <w:szCs w:val="16"/>
            <w:lang w:val="en-US"/>
          </w:rPr>
          <w:t>Guislain</w:t>
        </w:r>
        <w:proofErr w:type="spellEnd"/>
        <w:r w:rsidRPr="00F170F3">
          <w:rPr>
            <w:rFonts w:ascii="Arial" w:hAnsi="Arial" w:cs="Arial"/>
            <w:sz w:val="16"/>
            <w:szCs w:val="16"/>
            <w:lang w:val="en-US"/>
          </w:rPr>
          <w:t xml:space="preserve">, M., </w:t>
        </w:r>
        <w:proofErr w:type="spellStart"/>
        <w:r w:rsidRPr="00F170F3">
          <w:rPr>
            <w:rFonts w:ascii="Arial" w:hAnsi="Arial" w:cs="Arial"/>
            <w:sz w:val="16"/>
            <w:szCs w:val="16"/>
            <w:lang w:val="en-US"/>
          </w:rPr>
          <w:t>Digne</w:t>
        </w:r>
        <w:proofErr w:type="spellEnd"/>
        <w:r w:rsidRPr="00F170F3">
          <w:rPr>
            <w:rFonts w:ascii="Arial" w:hAnsi="Arial" w:cs="Arial"/>
            <w:sz w:val="16"/>
            <w:szCs w:val="16"/>
            <w:lang w:val="en-US"/>
          </w:rPr>
          <w:t xml:space="preserve">, J., </w:t>
        </w:r>
        <w:proofErr w:type="spellStart"/>
        <w:r w:rsidRPr="00F170F3">
          <w:rPr>
            <w:rFonts w:ascii="Arial" w:hAnsi="Arial" w:cs="Arial"/>
            <w:sz w:val="16"/>
            <w:szCs w:val="16"/>
            <w:lang w:val="en-US"/>
          </w:rPr>
          <w:t>Chaine</w:t>
        </w:r>
        <w:proofErr w:type="spellEnd"/>
        <w:r w:rsidRPr="00F170F3">
          <w:rPr>
            <w:rFonts w:ascii="Arial" w:hAnsi="Arial" w:cs="Arial"/>
            <w:sz w:val="16"/>
            <w:szCs w:val="16"/>
            <w:lang w:val="en-US"/>
          </w:rPr>
          <w:t xml:space="preserve">, R., &amp; </w:t>
        </w:r>
        <w:proofErr w:type="spellStart"/>
        <w:r w:rsidRPr="00F170F3">
          <w:rPr>
            <w:rFonts w:ascii="Arial" w:hAnsi="Arial" w:cs="Arial"/>
            <w:sz w:val="16"/>
            <w:szCs w:val="16"/>
            <w:lang w:val="en-US"/>
          </w:rPr>
          <w:t>Monnier</w:t>
        </w:r>
        <w:proofErr w:type="spellEnd"/>
        <w:r w:rsidRPr="00F170F3">
          <w:rPr>
            <w:rFonts w:ascii="Arial" w:hAnsi="Arial" w:cs="Arial"/>
            <w:sz w:val="16"/>
            <w:szCs w:val="16"/>
            <w:lang w:val="en-US"/>
          </w:rPr>
          <w:t>, G. (2017). Fine scale image registration in large-scale urban LIDAR point sets. Computer Vision and Image Understanding, 157, 90-102.</w:t>
        </w:r>
      </w:ins>
    </w:p>
    <w:p w14:paraId="2996A7FF" w14:textId="13B79903" w:rsidR="00F170F3" w:rsidRDefault="00F170F3" w:rsidP="00DD02B1">
      <w:pPr>
        <w:widowControl w:val="0"/>
        <w:jc w:val="both"/>
        <w:rPr>
          <w:ins w:id="1440" w:author="ms699852" w:date="2017-10-19T12:53:00Z"/>
          <w:rFonts w:ascii="Arial" w:hAnsi="Arial" w:cs="Arial"/>
          <w:sz w:val="16"/>
          <w:szCs w:val="16"/>
          <w:lang w:val="en-US"/>
        </w:rPr>
      </w:pPr>
    </w:p>
    <w:p w14:paraId="23A7141B" w14:textId="22F073CA" w:rsidR="00F170F3" w:rsidRPr="00F170F3" w:rsidRDefault="00F170F3" w:rsidP="00F170F3">
      <w:pPr>
        <w:widowControl w:val="0"/>
        <w:jc w:val="both"/>
        <w:rPr>
          <w:ins w:id="1441" w:author="ms699852" w:date="2017-10-19T12:53:00Z"/>
          <w:rFonts w:ascii="Arial" w:hAnsi="Arial" w:cs="Arial"/>
          <w:sz w:val="16"/>
          <w:szCs w:val="16"/>
          <w:lang w:val="en-US"/>
        </w:rPr>
      </w:pPr>
      <w:ins w:id="1442" w:author="ms699852" w:date="2017-10-19T12:56:00Z">
        <w:r>
          <w:rPr>
            <w:rFonts w:ascii="Arial" w:hAnsi="Arial" w:cs="Arial"/>
            <w:sz w:val="16"/>
            <w:szCs w:val="16"/>
            <w:lang w:val="en-US"/>
          </w:rPr>
          <w:t xml:space="preserve">17. </w:t>
        </w:r>
      </w:ins>
      <w:proofErr w:type="spellStart"/>
      <w:ins w:id="1443" w:author="ms699852" w:date="2017-10-19T12:53:00Z">
        <w:r w:rsidRPr="00F170F3">
          <w:rPr>
            <w:rFonts w:ascii="Arial" w:hAnsi="Arial" w:cs="Arial"/>
            <w:sz w:val="16"/>
            <w:szCs w:val="16"/>
            <w:lang w:val="en-US"/>
          </w:rPr>
          <w:t>Kehl</w:t>
        </w:r>
        <w:proofErr w:type="spellEnd"/>
        <w:r w:rsidRPr="00F170F3">
          <w:rPr>
            <w:rFonts w:ascii="Arial" w:hAnsi="Arial" w:cs="Arial"/>
            <w:sz w:val="16"/>
            <w:szCs w:val="16"/>
            <w:lang w:val="en-US"/>
          </w:rPr>
          <w:t>, C., Buckley, S., Howell, J. (2015</w:t>
        </w:r>
      </w:ins>
      <w:ins w:id="1444" w:author="ms699852" w:date="2017-10-19T13:13:00Z">
        <w:r w:rsidR="00452BDE">
          <w:rPr>
            <w:rFonts w:ascii="Arial" w:hAnsi="Arial" w:cs="Arial"/>
            <w:sz w:val="16"/>
            <w:szCs w:val="16"/>
            <w:lang w:val="en-US"/>
          </w:rPr>
          <w:t>a</w:t>
        </w:r>
      </w:ins>
      <w:ins w:id="1445" w:author="ms699852" w:date="2017-10-19T12:53:00Z">
        <w:r w:rsidRPr="00F170F3">
          <w:rPr>
            <w:rFonts w:ascii="Arial" w:hAnsi="Arial" w:cs="Arial"/>
            <w:sz w:val="16"/>
            <w:szCs w:val="16"/>
            <w:lang w:val="en-US"/>
          </w:rPr>
          <w:t xml:space="preserve">): Image-to-Geometry Registration on Mobile Devices - An Algorithmic Assessment. Proceedings of 18th 3D </w:t>
        </w:r>
        <w:proofErr w:type="spellStart"/>
        <w:r w:rsidRPr="00F170F3">
          <w:rPr>
            <w:rFonts w:ascii="Arial" w:hAnsi="Arial" w:cs="Arial"/>
            <w:sz w:val="16"/>
            <w:szCs w:val="16"/>
            <w:lang w:val="en-US"/>
          </w:rPr>
          <w:t>NordOst</w:t>
        </w:r>
        <w:proofErr w:type="spellEnd"/>
        <w:r w:rsidRPr="00F170F3">
          <w:rPr>
            <w:rFonts w:ascii="Arial" w:hAnsi="Arial" w:cs="Arial"/>
            <w:sz w:val="16"/>
            <w:szCs w:val="16"/>
            <w:lang w:val="en-US"/>
          </w:rPr>
          <w:t>, Berlin, pp.17-26.</w:t>
        </w:r>
      </w:ins>
    </w:p>
    <w:p w14:paraId="407CC9BA" w14:textId="77777777" w:rsidR="00F170F3" w:rsidRDefault="00F170F3" w:rsidP="00F170F3">
      <w:pPr>
        <w:widowControl w:val="0"/>
        <w:jc w:val="both"/>
        <w:rPr>
          <w:ins w:id="1446" w:author="ms699852" w:date="2017-10-19T12:56:00Z"/>
          <w:rFonts w:ascii="Arial" w:hAnsi="Arial" w:cs="Arial"/>
          <w:sz w:val="16"/>
          <w:szCs w:val="16"/>
          <w:lang w:val="en-US"/>
        </w:rPr>
      </w:pPr>
    </w:p>
    <w:p w14:paraId="32B01FB7" w14:textId="6ECEF19B" w:rsidR="00F170F3" w:rsidRDefault="00F170F3" w:rsidP="00F170F3">
      <w:pPr>
        <w:widowControl w:val="0"/>
        <w:jc w:val="both"/>
        <w:rPr>
          <w:ins w:id="1447" w:author="ms699852" w:date="2017-10-19T12:56:00Z"/>
          <w:rFonts w:ascii="Arial" w:hAnsi="Arial" w:cs="Arial"/>
          <w:sz w:val="16"/>
          <w:szCs w:val="16"/>
          <w:lang w:val="en-US"/>
        </w:rPr>
      </w:pPr>
      <w:ins w:id="1448" w:author="ms699852" w:date="2017-10-19T12:56:00Z">
        <w:r>
          <w:rPr>
            <w:rFonts w:ascii="Arial" w:hAnsi="Arial" w:cs="Arial"/>
            <w:sz w:val="16"/>
            <w:szCs w:val="16"/>
            <w:lang w:val="en-US"/>
          </w:rPr>
          <w:t xml:space="preserve">18. </w:t>
        </w:r>
      </w:ins>
      <w:proofErr w:type="spellStart"/>
      <w:ins w:id="1449" w:author="ms699852" w:date="2017-10-19T12:53:00Z">
        <w:r w:rsidRPr="00F170F3">
          <w:rPr>
            <w:rFonts w:ascii="Arial" w:hAnsi="Arial" w:cs="Arial"/>
            <w:sz w:val="16"/>
            <w:szCs w:val="16"/>
            <w:lang w:val="en-US"/>
          </w:rPr>
          <w:t>Kehl</w:t>
        </w:r>
        <w:proofErr w:type="spellEnd"/>
        <w:r w:rsidRPr="00F170F3">
          <w:rPr>
            <w:rFonts w:ascii="Arial" w:hAnsi="Arial" w:cs="Arial"/>
            <w:sz w:val="16"/>
            <w:szCs w:val="16"/>
            <w:lang w:val="en-US"/>
          </w:rPr>
          <w:t xml:space="preserve">, C., Buckley, S., </w:t>
        </w:r>
        <w:proofErr w:type="spellStart"/>
        <w:r w:rsidRPr="00F170F3">
          <w:rPr>
            <w:rFonts w:ascii="Arial" w:hAnsi="Arial" w:cs="Arial"/>
            <w:sz w:val="16"/>
            <w:szCs w:val="16"/>
            <w:lang w:val="en-US"/>
          </w:rPr>
          <w:t>Gawthorpe</w:t>
        </w:r>
        <w:proofErr w:type="spellEnd"/>
        <w:r w:rsidRPr="00F170F3">
          <w:rPr>
            <w:rFonts w:ascii="Arial" w:hAnsi="Arial" w:cs="Arial"/>
            <w:sz w:val="16"/>
            <w:szCs w:val="16"/>
            <w:lang w:val="en-US"/>
          </w:rPr>
          <w:t>, R., Viola, I., Howell, J. (2016</w:t>
        </w:r>
      </w:ins>
      <w:ins w:id="1450" w:author="ms699852" w:date="2017-10-19T13:13:00Z">
        <w:r w:rsidR="00452BDE">
          <w:rPr>
            <w:rFonts w:ascii="Arial" w:hAnsi="Arial" w:cs="Arial"/>
            <w:sz w:val="16"/>
            <w:szCs w:val="16"/>
            <w:lang w:val="en-US"/>
          </w:rPr>
          <w:t>a</w:t>
        </w:r>
      </w:ins>
      <w:ins w:id="1451" w:author="ms699852" w:date="2017-10-19T12:53:00Z">
        <w:r w:rsidRPr="00F170F3">
          <w:rPr>
            <w:rFonts w:ascii="Arial" w:hAnsi="Arial" w:cs="Arial"/>
            <w:sz w:val="16"/>
            <w:szCs w:val="16"/>
            <w:lang w:val="en-US"/>
          </w:rPr>
          <w:t>): Direct Image-to-Geometry Registration Using Mobile Sensor Data. ISPRS Annals of Photogrammetry, Remote Sensing &amp; Spatial Information 3(2), pp.121-128.</w:t>
        </w:r>
      </w:ins>
    </w:p>
    <w:p w14:paraId="362A1DA2" w14:textId="77777777" w:rsidR="00F170F3" w:rsidRPr="00F170F3" w:rsidRDefault="00F170F3" w:rsidP="00F170F3">
      <w:pPr>
        <w:widowControl w:val="0"/>
        <w:jc w:val="both"/>
        <w:rPr>
          <w:ins w:id="1452" w:author="ms699852" w:date="2017-10-19T12:53:00Z"/>
          <w:rFonts w:ascii="Arial" w:hAnsi="Arial" w:cs="Arial"/>
          <w:sz w:val="16"/>
          <w:szCs w:val="16"/>
          <w:lang w:val="en-US"/>
        </w:rPr>
      </w:pPr>
    </w:p>
    <w:p w14:paraId="29BD82A7" w14:textId="1C39C1DD" w:rsidR="00F170F3" w:rsidRDefault="00F170F3" w:rsidP="00F170F3">
      <w:pPr>
        <w:widowControl w:val="0"/>
        <w:jc w:val="both"/>
        <w:rPr>
          <w:ins w:id="1453" w:author="ms699852" w:date="2017-10-19T12:56:00Z"/>
          <w:rFonts w:ascii="Arial" w:hAnsi="Arial" w:cs="Arial"/>
          <w:sz w:val="16"/>
          <w:szCs w:val="16"/>
          <w:lang w:val="en-US"/>
        </w:rPr>
      </w:pPr>
      <w:ins w:id="1454" w:author="ms699852" w:date="2017-10-19T12:56:00Z">
        <w:r>
          <w:rPr>
            <w:rFonts w:ascii="Arial" w:hAnsi="Arial" w:cs="Arial"/>
            <w:sz w:val="16"/>
            <w:szCs w:val="16"/>
            <w:lang w:val="en-US"/>
          </w:rPr>
          <w:t>19</w:t>
        </w:r>
      </w:ins>
      <w:ins w:id="1455" w:author="ms699852" w:date="2017-10-19T12:53:00Z">
        <w:r w:rsidRPr="00F170F3">
          <w:rPr>
            <w:rFonts w:ascii="Arial" w:hAnsi="Arial" w:cs="Arial"/>
            <w:sz w:val="16"/>
            <w:szCs w:val="16"/>
            <w:lang w:val="en-US"/>
          </w:rPr>
          <w:t>.</w:t>
        </w:r>
      </w:ins>
      <w:ins w:id="1456" w:author="ms699852" w:date="2017-10-19T12:56:00Z">
        <w:r>
          <w:rPr>
            <w:rFonts w:ascii="Arial" w:hAnsi="Arial" w:cs="Arial"/>
            <w:sz w:val="16"/>
            <w:szCs w:val="16"/>
            <w:lang w:val="en-US"/>
          </w:rPr>
          <w:t xml:space="preserve"> </w:t>
        </w:r>
      </w:ins>
      <w:ins w:id="1457" w:author="ms699852" w:date="2017-10-19T12:53:00Z">
        <w:r w:rsidRPr="00F170F3">
          <w:rPr>
            <w:rFonts w:ascii="Arial" w:hAnsi="Arial" w:cs="Arial"/>
            <w:sz w:val="16"/>
            <w:szCs w:val="16"/>
            <w:lang w:val="en-US"/>
          </w:rPr>
          <w:t>Kröhnert, M. (2016): Automatic Waterline Extraction from Smartphone Images. International Archives of the Photogrammetry, Remote Sensing and Spatial Information Sciences XLI(B5), pp.857-863.</w:t>
        </w:r>
      </w:ins>
    </w:p>
    <w:p w14:paraId="6B05CC4D" w14:textId="77777777" w:rsidR="00F170F3" w:rsidRDefault="00F170F3" w:rsidP="00F170F3">
      <w:pPr>
        <w:widowControl w:val="0"/>
        <w:jc w:val="both"/>
        <w:rPr>
          <w:ins w:id="1458" w:author="ms699852" w:date="2017-10-19T12:57:00Z"/>
          <w:rFonts w:ascii="Arial" w:hAnsi="Arial" w:cs="Arial"/>
          <w:sz w:val="16"/>
          <w:szCs w:val="16"/>
          <w:lang w:val="en-US"/>
        </w:rPr>
      </w:pPr>
    </w:p>
    <w:p w14:paraId="5B4DE3FC" w14:textId="296B4E90" w:rsidR="00F170F3" w:rsidRDefault="00F170F3" w:rsidP="00F170F3">
      <w:pPr>
        <w:widowControl w:val="0"/>
        <w:jc w:val="both"/>
        <w:rPr>
          <w:ins w:id="1459" w:author="ms699852" w:date="2017-10-19T12:59:00Z"/>
          <w:rFonts w:ascii="Arial" w:hAnsi="Arial" w:cs="Arial"/>
          <w:sz w:val="16"/>
          <w:szCs w:val="16"/>
          <w:lang w:val="en-US"/>
        </w:rPr>
      </w:pPr>
      <w:ins w:id="1460" w:author="ms699852" w:date="2017-10-19T12:58:00Z">
        <w:r>
          <w:rPr>
            <w:rFonts w:ascii="Arial" w:hAnsi="Arial" w:cs="Arial"/>
            <w:sz w:val="16"/>
            <w:szCs w:val="16"/>
            <w:lang w:val="en-US"/>
          </w:rPr>
          <w:t>20</w:t>
        </w:r>
      </w:ins>
      <w:ins w:id="1461" w:author="ms699852" w:date="2017-10-19T12:53:00Z">
        <w:r w:rsidRPr="00F170F3">
          <w:rPr>
            <w:rFonts w:ascii="Arial" w:hAnsi="Arial" w:cs="Arial"/>
            <w:sz w:val="16"/>
            <w:szCs w:val="16"/>
            <w:lang w:val="en-US"/>
          </w:rPr>
          <w:t>.</w:t>
        </w:r>
      </w:ins>
      <w:ins w:id="1462" w:author="ms699852" w:date="2017-10-19T12:57:00Z">
        <w:r>
          <w:rPr>
            <w:rFonts w:ascii="Arial" w:hAnsi="Arial" w:cs="Arial"/>
            <w:sz w:val="16"/>
            <w:szCs w:val="16"/>
            <w:lang w:val="en-US"/>
          </w:rPr>
          <w:t xml:space="preserve"> </w:t>
        </w:r>
      </w:ins>
      <w:proofErr w:type="spellStart"/>
      <w:ins w:id="1463" w:author="ms699852" w:date="2017-10-19T12:53:00Z">
        <w:r w:rsidRPr="00F170F3">
          <w:rPr>
            <w:rFonts w:ascii="Arial" w:hAnsi="Arial" w:cs="Arial"/>
            <w:sz w:val="16"/>
            <w:szCs w:val="16"/>
            <w:lang w:val="en-US"/>
          </w:rPr>
          <w:t>Kehl</w:t>
        </w:r>
        <w:proofErr w:type="spellEnd"/>
        <w:r w:rsidRPr="00F170F3">
          <w:rPr>
            <w:rFonts w:ascii="Arial" w:hAnsi="Arial" w:cs="Arial"/>
            <w:sz w:val="16"/>
            <w:szCs w:val="16"/>
            <w:lang w:val="en-US"/>
          </w:rPr>
          <w:t xml:space="preserve">, C., Buckley, S., Viola, I., </w:t>
        </w:r>
        <w:proofErr w:type="spellStart"/>
        <w:r w:rsidRPr="00F170F3">
          <w:rPr>
            <w:rFonts w:ascii="Arial" w:hAnsi="Arial" w:cs="Arial"/>
            <w:sz w:val="16"/>
            <w:szCs w:val="16"/>
            <w:lang w:val="en-US"/>
          </w:rPr>
          <w:t>Viseur</w:t>
        </w:r>
        <w:proofErr w:type="spellEnd"/>
        <w:r w:rsidRPr="00F170F3">
          <w:rPr>
            <w:rFonts w:ascii="Arial" w:hAnsi="Arial" w:cs="Arial"/>
            <w:sz w:val="16"/>
            <w:szCs w:val="16"/>
            <w:lang w:val="en-US"/>
          </w:rPr>
          <w:t xml:space="preserve">, S., </w:t>
        </w:r>
        <w:proofErr w:type="spellStart"/>
        <w:r w:rsidRPr="00F170F3">
          <w:rPr>
            <w:rFonts w:ascii="Arial" w:hAnsi="Arial" w:cs="Arial"/>
            <w:sz w:val="16"/>
            <w:szCs w:val="16"/>
            <w:lang w:val="en-US"/>
          </w:rPr>
          <w:t>Gawthorpe</w:t>
        </w:r>
        <w:proofErr w:type="spellEnd"/>
        <w:r w:rsidRPr="00F170F3">
          <w:rPr>
            <w:rFonts w:ascii="Arial" w:hAnsi="Arial" w:cs="Arial"/>
            <w:sz w:val="16"/>
            <w:szCs w:val="16"/>
            <w:lang w:val="en-US"/>
          </w:rPr>
          <w:t>, R., Howell, J. (2017</w:t>
        </w:r>
      </w:ins>
      <w:ins w:id="1464" w:author="ms699852" w:date="2017-10-19T13:25:00Z">
        <w:r w:rsidR="00BA27F9">
          <w:rPr>
            <w:rFonts w:ascii="Arial" w:hAnsi="Arial" w:cs="Arial"/>
            <w:sz w:val="16"/>
            <w:szCs w:val="16"/>
            <w:lang w:val="en-US"/>
          </w:rPr>
          <w:t>a</w:t>
        </w:r>
      </w:ins>
      <w:ins w:id="1465" w:author="ms699852" w:date="2017-10-19T12:53:00Z">
        <w:r w:rsidRPr="00F170F3">
          <w:rPr>
            <w:rFonts w:ascii="Arial" w:hAnsi="Arial" w:cs="Arial"/>
            <w:sz w:val="16"/>
            <w:szCs w:val="16"/>
            <w:lang w:val="en-US"/>
          </w:rPr>
          <w:t xml:space="preserve">): Automatic Illumination-Invariant Image-to-Geometry Registration in Outdoor Environments. The </w:t>
        </w:r>
        <w:r>
          <w:rPr>
            <w:rFonts w:ascii="Arial" w:hAnsi="Arial" w:cs="Arial"/>
            <w:sz w:val="16"/>
            <w:szCs w:val="16"/>
            <w:lang w:val="en-US"/>
          </w:rPr>
          <w:t>Photogrammetric Record 32(158).</w:t>
        </w:r>
      </w:ins>
    </w:p>
    <w:p w14:paraId="0D672DDF" w14:textId="4A57776A" w:rsidR="00F170F3" w:rsidRDefault="00F170F3" w:rsidP="00F170F3">
      <w:pPr>
        <w:widowControl w:val="0"/>
        <w:jc w:val="both"/>
        <w:rPr>
          <w:ins w:id="1466" w:author="ms699852" w:date="2017-10-19T12:59:00Z"/>
          <w:rFonts w:ascii="Arial" w:hAnsi="Arial" w:cs="Arial"/>
          <w:sz w:val="16"/>
          <w:szCs w:val="16"/>
          <w:lang w:val="en-US"/>
        </w:rPr>
      </w:pPr>
    </w:p>
    <w:p w14:paraId="188CE837" w14:textId="4E84495C" w:rsidR="00F170F3" w:rsidRDefault="00F170F3" w:rsidP="00F170F3">
      <w:pPr>
        <w:widowControl w:val="0"/>
        <w:jc w:val="both"/>
        <w:rPr>
          <w:ins w:id="1467" w:author="ms699852" w:date="2017-10-19T12:59:00Z"/>
          <w:rFonts w:ascii="Arial" w:hAnsi="Arial" w:cs="Arial"/>
          <w:sz w:val="16"/>
          <w:szCs w:val="16"/>
          <w:lang w:val="en-US"/>
        </w:rPr>
      </w:pPr>
      <w:ins w:id="1468" w:author="ms699852" w:date="2017-10-19T12:59:00Z">
        <w:r w:rsidRPr="00F170F3">
          <w:rPr>
            <w:rFonts w:ascii="Arial" w:hAnsi="Arial" w:cs="Arial"/>
            <w:sz w:val="16"/>
            <w:szCs w:val="16"/>
            <w:rPrChange w:id="1469" w:author="ms699852" w:date="2017-10-19T12:59:00Z">
              <w:rPr>
                <w:rFonts w:ascii="Arial" w:hAnsi="Arial" w:cs="Arial"/>
                <w:sz w:val="16"/>
                <w:szCs w:val="16"/>
                <w:lang w:val="en-US"/>
              </w:rPr>
            </w:rPrChange>
          </w:rPr>
          <w:t xml:space="preserve">21. Senger, K., </w:t>
        </w:r>
        <w:proofErr w:type="spellStart"/>
        <w:r w:rsidRPr="00F170F3">
          <w:rPr>
            <w:rFonts w:ascii="Arial" w:hAnsi="Arial" w:cs="Arial"/>
            <w:sz w:val="16"/>
            <w:szCs w:val="16"/>
            <w:rPrChange w:id="1470" w:author="ms699852" w:date="2017-10-19T12:59:00Z">
              <w:rPr>
                <w:rFonts w:ascii="Arial" w:hAnsi="Arial" w:cs="Arial"/>
                <w:sz w:val="16"/>
                <w:szCs w:val="16"/>
                <w:lang w:val="en-US"/>
              </w:rPr>
            </w:rPrChange>
          </w:rPr>
          <w:t>Tveranger</w:t>
        </w:r>
        <w:proofErr w:type="spellEnd"/>
        <w:r w:rsidRPr="00F170F3">
          <w:rPr>
            <w:rFonts w:ascii="Arial" w:hAnsi="Arial" w:cs="Arial"/>
            <w:sz w:val="16"/>
            <w:szCs w:val="16"/>
            <w:rPrChange w:id="1471" w:author="ms699852" w:date="2017-10-19T12:59:00Z">
              <w:rPr>
                <w:rFonts w:ascii="Arial" w:hAnsi="Arial" w:cs="Arial"/>
                <w:sz w:val="16"/>
                <w:szCs w:val="16"/>
                <w:lang w:val="en-US"/>
              </w:rPr>
            </w:rPrChange>
          </w:rPr>
          <w:t xml:space="preserve">, J., </w:t>
        </w:r>
        <w:proofErr w:type="spellStart"/>
        <w:r w:rsidRPr="00F170F3">
          <w:rPr>
            <w:rFonts w:ascii="Arial" w:hAnsi="Arial" w:cs="Arial"/>
            <w:sz w:val="16"/>
            <w:szCs w:val="16"/>
            <w:rPrChange w:id="1472" w:author="ms699852" w:date="2017-10-19T12:59:00Z">
              <w:rPr>
                <w:rFonts w:ascii="Arial" w:hAnsi="Arial" w:cs="Arial"/>
                <w:sz w:val="16"/>
                <w:szCs w:val="16"/>
                <w:lang w:val="en-US"/>
              </w:rPr>
            </w:rPrChange>
          </w:rPr>
          <w:t>Braathen</w:t>
        </w:r>
        <w:proofErr w:type="spellEnd"/>
        <w:r w:rsidRPr="00F170F3">
          <w:rPr>
            <w:rFonts w:ascii="Arial" w:hAnsi="Arial" w:cs="Arial"/>
            <w:sz w:val="16"/>
            <w:szCs w:val="16"/>
            <w:rPrChange w:id="1473" w:author="ms699852" w:date="2017-10-19T12:59:00Z">
              <w:rPr>
                <w:rFonts w:ascii="Arial" w:hAnsi="Arial" w:cs="Arial"/>
                <w:sz w:val="16"/>
                <w:szCs w:val="16"/>
                <w:lang w:val="en-US"/>
              </w:rPr>
            </w:rPrChange>
          </w:rPr>
          <w:t xml:space="preserve">, A., </w:t>
        </w:r>
        <w:proofErr w:type="spellStart"/>
        <w:r w:rsidRPr="00F170F3">
          <w:rPr>
            <w:rFonts w:ascii="Arial" w:hAnsi="Arial" w:cs="Arial"/>
            <w:sz w:val="16"/>
            <w:szCs w:val="16"/>
            <w:rPrChange w:id="1474" w:author="ms699852" w:date="2017-10-19T12:59:00Z">
              <w:rPr>
                <w:rFonts w:ascii="Arial" w:hAnsi="Arial" w:cs="Arial"/>
                <w:sz w:val="16"/>
                <w:szCs w:val="16"/>
                <w:lang w:val="en-US"/>
              </w:rPr>
            </w:rPrChange>
          </w:rPr>
          <w:t>Olaussen</w:t>
        </w:r>
        <w:proofErr w:type="spellEnd"/>
        <w:r w:rsidRPr="00F170F3">
          <w:rPr>
            <w:rFonts w:ascii="Arial" w:hAnsi="Arial" w:cs="Arial"/>
            <w:sz w:val="16"/>
            <w:szCs w:val="16"/>
            <w:rPrChange w:id="1475" w:author="ms699852" w:date="2017-10-19T12:59:00Z">
              <w:rPr>
                <w:rFonts w:ascii="Arial" w:hAnsi="Arial" w:cs="Arial"/>
                <w:sz w:val="16"/>
                <w:szCs w:val="16"/>
                <w:lang w:val="en-US"/>
              </w:rPr>
            </w:rPrChange>
          </w:rPr>
          <w:t xml:space="preserve">, S., Ogata, K., &amp; Larsen, L. (2015). </w:t>
        </w:r>
        <w:r w:rsidRPr="00F170F3">
          <w:rPr>
            <w:rFonts w:ascii="Arial" w:hAnsi="Arial" w:cs="Arial"/>
            <w:sz w:val="16"/>
            <w:szCs w:val="16"/>
            <w:lang w:val="en-US"/>
          </w:rPr>
          <w:t>CO2 storage resource estimates in unconventional reservoirs: insights from a pilot-sized storage site in Svalbard, Arctic Norway. Environmental Earth Sciences, 73(8), 3987-4009.</w:t>
        </w:r>
      </w:ins>
    </w:p>
    <w:p w14:paraId="43FF1FF2" w14:textId="5789F39E" w:rsidR="00F170F3" w:rsidRDefault="00F170F3" w:rsidP="00F170F3">
      <w:pPr>
        <w:widowControl w:val="0"/>
        <w:jc w:val="both"/>
        <w:rPr>
          <w:ins w:id="1476" w:author="ms699852" w:date="2017-10-19T13:03:00Z"/>
          <w:rFonts w:ascii="Arial" w:hAnsi="Arial" w:cs="Arial"/>
          <w:sz w:val="16"/>
          <w:szCs w:val="16"/>
          <w:lang w:val="en-US"/>
        </w:rPr>
      </w:pPr>
    </w:p>
    <w:p w14:paraId="6253CA6A" w14:textId="4D5333D4" w:rsidR="00297EAE" w:rsidRDefault="00297EAE" w:rsidP="00F170F3">
      <w:pPr>
        <w:widowControl w:val="0"/>
        <w:jc w:val="both"/>
        <w:rPr>
          <w:ins w:id="1477" w:author="ms699852" w:date="2017-10-19T13:03:00Z"/>
          <w:rFonts w:ascii="Arial" w:hAnsi="Arial" w:cs="Arial"/>
          <w:sz w:val="16"/>
          <w:szCs w:val="16"/>
          <w:lang w:val="en-US"/>
        </w:rPr>
      </w:pPr>
      <w:ins w:id="1478" w:author="ms699852" w:date="2017-10-19T13:03:00Z">
        <w:r>
          <w:rPr>
            <w:rFonts w:ascii="Arial" w:hAnsi="Arial" w:cs="Arial"/>
            <w:sz w:val="16"/>
            <w:szCs w:val="16"/>
            <w:lang w:val="en-US"/>
          </w:rPr>
          <w:t xml:space="preserve">22. </w:t>
        </w:r>
        <w:proofErr w:type="spellStart"/>
        <w:r w:rsidRPr="00297EAE">
          <w:rPr>
            <w:rFonts w:ascii="Arial" w:hAnsi="Arial" w:cs="Arial"/>
            <w:sz w:val="16"/>
            <w:szCs w:val="16"/>
            <w:lang w:val="en-US"/>
          </w:rPr>
          <w:t>Bisdom</w:t>
        </w:r>
        <w:proofErr w:type="spellEnd"/>
        <w:r w:rsidRPr="00297EAE">
          <w:rPr>
            <w:rFonts w:ascii="Arial" w:hAnsi="Arial" w:cs="Arial"/>
            <w:sz w:val="16"/>
            <w:szCs w:val="16"/>
            <w:lang w:val="en-US"/>
          </w:rPr>
          <w:t xml:space="preserve">, K., Gauthier, B. D. M., </w:t>
        </w:r>
        <w:proofErr w:type="spellStart"/>
        <w:r w:rsidRPr="00297EAE">
          <w:rPr>
            <w:rFonts w:ascii="Arial" w:hAnsi="Arial" w:cs="Arial"/>
            <w:sz w:val="16"/>
            <w:szCs w:val="16"/>
            <w:lang w:val="en-US"/>
          </w:rPr>
          <w:t>Bertotti</w:t>
        </w:r>
        <w:proofErr w:type="spellEnd"/>
        <w:r w:rsidRPr="00297EAE">
          <w:rPr>
            <w:rFonts w:ascii="Arial" w:hAnsi="Arial" w:cs="Arial"/>
            <w:sz w:val="16"/>
            <w:szCs w:val="16"/>
            <w:lang w:val="en-US"/>
          </w:rPr>
          <w:t xml:space="preserve">, G., &amp; </w:t>
        </w:r>
        <w:proofErr w:type="spellStart"/>
        <w:r w:rsidRPr="00297EAE">
          <w:rPr>
            <w:rFonts w:ascii="Arial" w:hAnsi="Arial" w:cs="Arial"/>
            <w:sz w:val="16"/>
            <w:szCs w:val="16"/>
            <w:lang w:val="en-US"/>
          </w:rPr>
          <w:t>Hardebol</w:t>
        </w:r>
        <w:proofErr w:type="spellEnd"/>
        <w:r w:rsidRPr="00297EAE">
          <w:rPr>
            <w:rFonts w:ascii="Arial" w:hAnsi="Arial" w:cs="Arial"/>
            <w:sz w:val="16"/>
            <w:szCs w:val="16"/>
            <w:lang w:val="en-US"/>
          </w:rPr>
          <w:t>, N. J. (2014). Calibrating discrete fracture-network models with a carbonate three-dimensional outcrop fracture network: Implications for naturally fractured reservoir modeling. AAPG bulletin, 98(7), 1351-1376.</w:t>
        </w:r>
      </w:ins>
    </w:p>
    <w:p w14:paraId="0BF8306C" w14:textId="4B6661FF" w:rsidR="00297EAE" w:rsidRDefault="00297EAE" w:rsidP="00F170F3">
      <w:pPr>
        <w:widowControl w:val="0"/>
        <w:jc w:val="both"/>
        <w:rPr>
          <w:ins w:id="1479" w:author="ms699852" w:date="2017-10-19T13:03:00Z"/>
          <w:rFonts w:ascii="Arial" w:hAnsi="Arial" w:cs="Arial"/>
          <w:sz w:val="16"/>
          <w:szCs w:val="16"/>
          <w:lang w:val="en-US"/>
        </w:rPr>
      </w:pPr>
    </w:p>
    <w:p w14:paraId="31CA4768" w14:textId="6E1834BA" w:rsidR="00297EAE" w:rsidRDefault="00297EAE" w:rsidP="00F170F3">
      <w:pPr>
        <w:widowControl w:val="0"/>
        <w:jc w:val="both"/>
        <w:rPr>
          <w:ins w:id="1480" w:author="ms699852" w:date="2017-10-19T13:04:00Z"/>
          <w:rFonts w:ascii="Arial" w:hAnsi="Arial" w:cs="Arial"/>
          <w:sz w:val="16"/>
          <w:szCs w:val="16"/>
          <w:lang w:val="en-US"/>
        </w:rPr>
      </w:pPr>
      <w:ins w:id="1481" w:author="ms699852" w:date="2017-10-19T13:03:00Z">
        <w:r w:rsidRPr="00297EAE">
          <w:rPr>
            <w:rFonts w:ascii="Arial" w:hAnsi="Arial" w:cs="Arial"/>
            <w:sz w:val="16"/>
            <w:szCs w:val="16"/>
            <w:rPrChange w:id="1482" w:author="ms699852" w:date="2017-10-19T13:04:00Z">
              <w:rPr>
                <w:rFonts w:ascii="Arial" w:hAnsi="Arial" w:cs="Arial"/>
                <w:sz w:val="16"/>
                <w:szCs w:val="16"/>
                <w:lang w:val="en-US"/>
              </w:rPr>
            </w:rPrChange>
          </w:rPr>
          <w:t xml:space="preserve">23. </w:t>
        </w:r>
      </w:ins>
      <w:proofErr w:type="spellStart"/>
      <w:ins w:id="1483" w:author="ms699852" w:date="2017-10-19T13:04:00Z">
        <w:r w:rsidRPr="00297EAE">
          <w:rPr>
            <w:rFonts w:ascii="Arial" w:hAnsi="Arial" w:cs="Arial"/>
            <w:sz w:val="16"/>
            <w:szCs w:val="16"/>
            <w:rPrChange w:id="1484" w:author="ms699852" w:date="2017-10-19T13:04:00Z">
              <w:rPr>
                <w:rFonts w:ascii="Arial" w:hAnsi="Arial" w:cs="Arial"/>
                <w:sz w:val="16"/>
                <w:szCs w:val="16"/>
                <w:lang w:val="en-US"/>
              </w:rPr>
            </w:rPrChange>
          </w:rPr>
          <w:t>Baboud</w:t>
        </w:r>
        <w:proofErr w:type="spellEnd"/>
        <w:r w:rsidRPr="00297EAE">
          <w:rPr>
            <w:rFonts w:ascii="Arial" w:hAnsi="Arial" w:cs="Arial"/>
            <w:sz w:val="16"/>
            <w:szCs w:val="16"/>
            <w:rPrChange w:id="1485" w:author="ms699852" w:date="2017-10-19T13:04:00Z">
              <w:rPr>
                <w:rFonts w:ascii="Arial" w:hAnsi="Arial" w:cs="Arial"/>
                <w:sz w:val="16"/>
                <w:szCs w:val="16"/>
                <w:lang w:val="en-US"/>
              </w:rPr>
            </w:rPrChange>
          </w:rPr>
          <w:t xml:space="preserve">, L., </w:t>
        </w:r>
        <w:proofErr w:type="spellStart"/>
        <w:r w:rsidRPr="00297EAE">
          <w:rPr>
            <w:rFonts w:ascii="Arial" w:hAnsi="Arial" w:cs="Arial"/>
            <w:sz w:val="16"/>
            <w:szCs w:val="16"/>
            <w:rPrChange w:id="1486" w:author="ms699852" w:date="2017-10-19T13:04:00Z">
              <w:rPr>
                <w:rFonts w:ascii="Arial" w:hAnsi="Arial" w:cs="Arial"/>
                <w:sz w:val="16"/>
                <w:szCs w:val="16"/>
                <w:lang w:val="en-US"/>
              </w:rPr>
            </w:rPrChange>
          </w:rPr>
          <w:t>Čadík</w:t>
        </w:r>
        <w:proofErr w:type="spellEnd"/>
        <w:r w:rsidRPr="00297EAE">
          <w:rPr>
            <w:rFonts w:ascii="Arial" w:hAnsi="Arial" w:cs="Arial"/>
            <w:sz w:val="16"/>
            <w:szCs w:val="16"/>
            <w:rPrChange w:id="1487" w:author="ms699852" w:date="2017-10-19T13:04:00Z">
              <w:rPr>
                <w:rFonts w:ascii="Arial" w:hAnsi="Arial" w:cs="Arial"/>
                <w:sz w:val="16"/>
                <w:szCs w:val="16"/>
                <w:lang w:val="en-US"/>
              </w:rPr>
            </w:rPrChange>
          </w:rPr>
          <w:t xml:space="preserve">, M., </w:t>
        </w:r>
        <w:proofErr w:type="spellStart"/>
        <w:r w:rsidRPr="00297EAE">
          <w:rPr>
            <w:rFonts w:ascii="Arial" w:hAnsi="Arial" w:cs="Arial"/>
            <w:sz w:val="16"/>
            <w:szCs w:val="16"/>
            <w:rPrChange w:id="1488" w:author="ms699852" w:date="2017-10-19T13:04:00Z">
              <w:rPr>
                <w:rFonts w:ascii="Arial" w:hAnsi="Arial" w:cs="Arial"/>
                <w:sz w:val="16"/>
                <w:szCs w:val="16"/>
                <w:lang w:val="en-US"/>
              </w:rPr>
            </w:rPrChange>
          </w:rPr>
          <w:t>Eisemann</w:t>
        </w:r>
        <w:proofErr w:type="spellEnd"/>
        <w:r w:rsidRPr="00297EAE">
          <w:rPr>
            <w:rFonts w:ascii="Arial" w:hAnsi="Arial" w:cs="Arial"/>
            <w:sz w:val="16"/>
            <w:szCs w:val="16"/>
            <w:rPrChange w:id="1489" w:author="ms699852" w:date="2017-10-19T13:04:00Z">
              <w:rPr>
                <w:rFonts w:ascii="Arial" w:hAnsi="Arial" w:cs="Arial"/>
                <w:sz w:val="16"/>
                <w:szCs w:val="16"/>
                <w:lang w:val="en-US"/>
              </w:rPr>
            </w:rPrChange>
          </w:rPr>
          <w:t xml:space="preserve">, E., &amp; Seidel, H. P. (2011, June). </w:t>
        </w:r>
        <w:r w:rsidRPr="00297EAE">
          <w:rPr>
            <w:rFonts w:ascii="Arial" w:hAnsi="Arial" w:cs="Arial"/>
            <w:sz w:val="16"/>
            <w:szCs w:val="16"/>
            <w:lang w:val="en-US"/>
          </w:rPr>
          <w:t>Automatic photo-to-terrain alignment for the annotation of mountain pictures. In Computer Vision and Pattern Recognition (CVPR), 2011 IEEE Conference on (pp. 41-48). IEEE.</w:t>
        </w:r>
      </w:ins>
    </w:p>
    <w:p w14:paraId="31ABC798" w14:textId="286D8C97" w:rsidR="00297EAE" w:rsidRDefault="00297EAE" w:rsidP="00F170F3">
      <w:pPr>
        <w:widowControl w:val="0"/>
        <w:jc w:val="both"/>
        <w:rPr>
          <w:ins w:id="1490" w:author="ms699852" w:date="2017-10-19T13:05:00Z"/>
          <w:rFonts w:ascii="Arial" w:hAnsi="Arial" w:cs="Arial"/>
          <w:sz w:val="16"/>
          <w:szCs w:val="16"/>
          <w:lang w:val="en-US"/>
        </w:rPr>
      </w:pPr>
    </w:p>
    <w:p w14:paraId="0DB75593" w14:textId="71F8B26F" w:rsidR="00297EAE" w:rsidRDefault="00297EAE" w:rsidP="00F170F3">
      <w:pPr>
        <w:widowControl w:val="0"/>
        <w:jc w:val="both"/>
        <w:rPr>
          <w:ins w:id="1491" w:author="ms699852" w:date="2017-10-19T13:04:00Z"/>
          <w:rFonts w:ascii="Arial" w:hAnsi="Arial" w:cs="Arial"/>
          <w:sz w:val="16"/>
          <w:szCs w:val="16"/>
          <w:lang w:val="en-US"/>
        </w:rPr>
      </w:pPr>
      <w:ins w:id="1492" w:author="ms699852" w:date="2017-10-19T13:05:00Z">
        <w:r>
          <w:rPr>
            <w:rFonts w:ascii="Arial" w:hAnsi="Arial" w:cs="Arial"/>
            <w:sz w:val="16"/>
            <w:szCs w:val="16"/>
            <w:lang w:val="en-US"/>
          </w:rPr>
          <w:t xml:space="preserve">24. </w:t>
        </w:r>
        <w:proofErr w:type="spellStart"/>
        <w:r w:rsidRPr="00297EAE">
          <w:rPr>
            <w:rFonts w:ascii="Arial" w:hAnsi="Arial" w:cs="Arial"/>
            <w:sz w:val="16"/>
            <w:szCs w:val="16"/>
            <w:lang w:val="en-US"/>
          </w:rPr>
          <w:t>Sottile</w:t>
        </w:r>
        <w:proofErr w:type="spellEnd"/>
        <w:r w:rsidRPr="00297EAE">
          <w:rPr>
            <w:rFonts w:ascii="Arial" w:hAnsi="Arial" w:cs="Arial"/>
            <w:sz w:val="16"/>
            <w:szCs w:val="16"/>
            <w:lang w:val="en-US"/>
          </w:rPr>
          <w:t xml:space="preserve">, M., </w:t>
        </w:r>
        <w:proofErr w:type="spellStart"/>
        <w:r w:rsidRPr="00297EAE">
          <w:rPr>
            <w:rFonts w:ascii="Arial" w:hAnsi="Arial" w:cs="Arial"/>
            <w:sz w:val="16"/>
            <w:szCs w:val="16"/>
            <w:lang w:val="en-US"/>
          </w:rPr>
          <w:t>Dellepiane</w:t>
        </w:r>
        <w:proofErr w:type="spellEnd"/>
        <w:r w:rsidRPr="00297EAE">
          <w:rPr>
            <w:rFonts w:ascii="Arial" w:hAnsi="Arial" w:cs="Arial"/>
            <w:sz w:val="16"/>
            <w:szCs w:val="16"/>
            <w:lang w:val="en-US"/>
          </w:rPr>
          <w:t xml:space="preserve">, M., </w:t>
        </w:r>
        <w:proofErr w:type="spellStart"/>
        <w:r w:rsidRPr="00297EAE">
          <w:rPr>
            <w:rFonts w:ascii="Arial" w:hAnsi="Arial" w:cs="Arial"/>
            <w:sz w:val="16"/>
            <w:szCs w:val="16"/>
            <w:lang w:val="en-US"/>
          </w:rPr>
          <w:t>Cignoni</w:t>
        </w:r>
        <w:proofErr w:type="spellEnd"/>
        <w:r w:rsidRPr="00297EAE">
          <w:rPr>
            <w:rFonts w:ascii="Arial" w:hAnsi="Arial" w:cs="Arial"/>
            <w:sz w:val="16"/>
            <w:szCs w:val="16"/>
            <w:lang w:val="en-US"/>
          </w:rPr>
          <w:t xml:space="preserve">, P., &amp; </w:t>
        </w:r>
        <w:proofErr w:type="spellStart"/>
        <w:r w:rsidRPr="00297EAE">
          <w:rPr>
            <w:rFonts w:ascii="Arial" w:hAnsi="Arial" w:cs="Arial"/>
            <w:sz w:val="16"/>
            <w:szCs w:val="16"/>
            <w:lang w:val="en-US"/>
          </w:rPr>
          <w:t>Scopigno</w:t>
        </w:r>
        <w:proofErr w:type="spellEnd"/>
        <w:r w:rsidRPr="00297EAE">
          <w:rPr>
            <w:rFonts w:ascii="Arial" w:hAnsi="Arial" w:cs="Arial"/>
            <w:sz w:val="16"/>
            <w:szCs w:val="16"/>
            <w:lang w:val="en-US"/>
          </w:rPr>
          <w:t xml:space="preserve">, R. (2010). Mutual Correspondences: An Hybrid Method for Image-to-geometry Registration. In </w:t>
        </w:r>
        <w:proofErr w:type="spellStart"/>
        <w:r w:rsidRPr="00297EAE">
          <w:rPr>
            <w:rFonts w:ascii="Arial" w:hAnsi="Arial" w:cs="Arial"/>
            <w:sz w:val="16"/>
            <w:szCs w:val="16"/>
            <w:lang w:val="en-US"/>
          </w:rPr>
          <w:t>Eurographics</w:t>
        </w:r>
        <w:proofErr w:type="spellEnd"/>
        <w:r w:rsidRPr="00297EAE">
          <w:rPr>
            <w:rFonts w:ascii="Arial" w:hAnsi="Arial" w:cs="Arial"/>
            <w:sz w:val="16"/>
            <w:szCs w:val="16"/>
            <w:lang w:val="en-US"/>
          </w:rPr>
          <w:t xml:space="preserve"> Italian Chapter Conference (pp. 81-88).</w:t>
        </w:r>
      </w:ins>
    </w:p>
    <w:p w14:paraId="0C014981" w14:textId="77777777" w:rsidR="00297EAE" w:rsidRDefault="00297EAE" w:rsidP="00F170F3">
      <w:pPr>
        <w:widowControl w:val="0"/>
        <w:jc w:val="both"/>
        <w:rPr>
          <w:ins w:id="1493" w:author="ms699852" w:date="2017-10-19T12:59:00Z"/>
          <w:rFonts w:ascii="Arial" w:hAnsi="Arial" w:cs="Arial"/>
          <w:sz w:val="16"/>
          <w:szCs w:val="16"/>
          <w:lang w:val="en-US"/>
        </w:rPr>
      </w:pPr>
    </w:p>
    <w:p w14:paraId="2259B69E" w14:textId="1D84287C" w:rsidR="00F170F3" w:rsidRDefault="00297EAE" w:rsidP="00F170F3">
      <w:pPr>
        <w:widowControl w:val="0"/>
        <w:jc w:val="both"/>
        <w:rPr>
          <w:ins w:id="1494" w:author="ms699852" w:date="2017-10-19T13:08:00Z"/>
          <w:rFonts w:ascii="Arial" w:hAnsi="Arial" w:cs="Arial"/>
          <w:sz w:val="16"/>
          <w:szCs w:val="16"/>
          <w:lang w:val="en-US"/>
        </w:rPr>
      </w:pPr>
      <w:ins w:id="1495" w:author="ms699852" w:date="2017-10-19T13:08:00Z">
        <w:r>
          <w:rPr>
            <w:rFonts w:ascii="Arial" w:hAnsi="Arial" w:cs="Arial"/>
            <w:sz w:val="16"/>
            <w:szCs w:val="16"/>
            <w:lang w:val="en-US"/>
          </w:rPr>
          <w:t xml:space="preserve">25. </w:t>
        </w:r>
        <w:proofErr w:type="spellStart"/>
        <w:r w:rsidRPr="00297EAE">
          <w:rPr>
            <w:rFonts w:ascii="Arial" w:hAnsi="Arial" w:cs="Arial"/>
            <w:sz w:val="16"/>
            <w:szCs w:val="16"/>
            <w:lang w:val="en-US"/>
          </w:rPr>
          <w:t>Lepetit</w:t>
        </w:r>
        <w:proofErr w:type="spellEnd"/>
        <w:r w:rsidRPr="00297EAE">
          <w:rPr>
            <w:rFonts w:ascii="Arial" w:hAnsi="Arial" w:cs="Arial"/>
            <w:sz w:val="16"/>
            <w:szCs w:val="16"/>
            <w:lang w:val="en-US"/>
          </w:rPr>
          <w:t>, V., Moreno-</w:t>
        </w:r>
        <w:proofErr w:type="spellStart"/>
        <w:r w:rsidRPr="00297EAE">
          <w:rPr>
            <w:rFonts w:ascii="Arial" w:hAnsi="Arial" w:cs="Arial"/>
            <w:sz w:val="16"/>
            <w:szCs w:val="16"/>
            <w:lang w:val="en-US"/>
          </w:rPr>
          <w:t>Noguer</w:t>
        </w:r>
        <w:proofErr w:type="spellEnd"/>
        <w:r w:rsidRPr="00297EAE">
          <w:rPr>
            <w:rFonts w:ascii="Arial" w:hAnsi="Arial" w:cs="Arial"/>
            <w:sz w:val="16"/>
            <w:szCs w:val="16"/>
            <w:lang w:val="en-US"/>
          </w:rPr>
          <w:t xml:space="preserve">, F., &amp; </w:t>
        </w:r>
        <w:proofErr w:type="spellStart"/>
        <w:r w:rsidRPr="00297EAE">
          <w:rPr>
            <w:rFonts w:ascii="Arial" w:hAnsi="Arial" w:cs="Arial"/>
            <w:sz w:val="16"/>
            <w:szCs w:val="16"/>
            <w:lang w:val="en-US"/>
          </w:rPr>
          <w:t>Fua</w:t>
        </w:r>
        <w:proofErr w:type="spellEnd"/>
        <w:r w:rsidRPr="00297EAE">
          <w:rPr>
            <w:rFonts w:ascii="Arial" w:hAnsi="Arial" w:cs="Arial"/>
            <w:sz w:val="16"/>
            <w:szCs w:val="16"/>
            <w:lang w:val="en-US"/>
          </w:rPr>
          <w:t xml:space="preserve">, P. (2009). </w:t>
        </w:r>
        <w:proofErr w:type="spellStart"/>
        <w:r w:rsidRPr="00297EAE">
          <w:rPr>
            <w:rFonts w:ascii="Arial" w:hAnsi="Arial" w:cs="Arial"/>
            <w:sz w:val="16"/>
            <w:szCs w:val="16"/>
            <w:lang w:val="en-US"/>
          </w:rPr>
          <w:t>Epnp</w:t>
        </w:r>
        <w:proofErr w:type="spellEnd"/>
        <w:r w:rsidRPr="00297EAE">
          <w:rPr>
            <w:rFonts w:ascii="Arial" w:hAnsi="Arial" w:cs="Arial"/>
            <w:sz w:val="16"/>
            <w:szCs w:val="16"/>
            <w:lang w:val="en-US"/>
          </w:rPr>
          <w:t xml:space="preserve">: An accurate o (n) solution to the </w:t>
        </w:r>
        <w:proofErr w:type="spellStart"/>
        <w:r w:rsidRPr="00297EAE">
          <w:rPr>
            <w:rFonts w:ascii="Arial" w:hAnsi="Arial" w:cs="Arial"/>
            <w:sz w:val="16"/>
            <w:szCs w:val="16"/>
            <w:lang w:val="en-US"/>
          </w:rPr>
          <w:t>pnp</w:t>
        </w:r>
        <w:proofErr w:type="spellEnd"/>
        <w:r w:rsidRPr="00297EAE">
          <w:rPr>
            <w:rFonts w:ascii="Arial" w:hAnsi="Arial" w:cs="Arial"/>
            <w:sz w:val="16"/>
            <w:szCs w:val="16"/>
            <w:lang w:val="en-US"/>
          </w:rPr>
          <w:t xml:space="preserve"> problem. International journal of computer vision, 81(2), 155-166.</w:t>
        </w:r>
      </w:ins>
    </w:p>
    <w:p w14:paraId="7211EE57" w14:textId="34F182E1" w:rsidR="00297EAE" w:rsidRDefault="00297EAE" w:rsidP="00F170F3">
      <w:pPr>
        <w:widowControl w:val="0"/>
        <w:jc w:val="both"/>
        <w:rPr>
          <w:ins w:id="1496" w:author="ms699852" w:date="2017-10-19T13:08:00Z"/>
          <w:rFonts w:ascii="Arial" w:hAnsi="Arial" w:cs="Arial"/>
          <w:sz w:val="16"/>
          <w:szCs w:val="16"/>
          <w:lang w:val="en-US"/>
        </w:rPr>
      </w:pPr>
    </w:p>
    <w:p w14:paraId="3036D492" w14:textId="5DC664BF" w:rsidR="00297EAE" w:rsidRDefault="00297EAE" w:rsidP="00F170F3">
      <w:pPr>
        <w:widowControl w:val="0"/>
        <w:jc w:val="both"/>
        <w:rPr>
          <w:ins w:id="1497" w:author="ms699852" w:date="2017-10-19T13:10:00Z"/>
          <w:rFonts w:ascii="Arial" w:hAnsi="Arial" w:cs="Arial"/>
          <w:sz w:val="16"/>
          <w:szCs w:val="16"/>
          <w:lang w:val="en-US"/>
        </w:rPr>
      </w:pPr>
      <w:ins w:id="1498" w:author="ms699852" w:date="2017-10-19T13:09:00Z">
        <w:r>
          <w:rPr>
            <w:rFonts w:ascii="Arial" w:hAnsi="Arial" w:cs="Arial"/>
            <w:sz w:val="16"/>
            <w:szCs w:val="16"/>
            <w:lang w:val="en-US"/>
          </w:rPr>
          <w:t xml:space="preserve">26. </w:t>
        </w:r>
        <w:r w:rsidRPr="00297EAE">
          <w:rPr>
            <w:rFonts w:ascii="Arial" w:hAnsi="Arial" w:cs="Arial"/>
            <w:sz w:val="16"/>
            <w:szCs w:val="16"/>
            <w:lang w:val="en-US"/>
          </w:rPr>
          <w:t xml:space="preserve">Meek, S., </w:t>
        </w:r>
        <w:proofErr w:type="spellStart"/>
        <w:r w:rsidRPr="00297EAE">
          <w:rPr>
            <w:rFonts w:ascii="Arial" w:hAnsi="Arial" w:cs="Arial"/>
            <w:sz w:val="16"/>
            <w:szCs w:val="16"/>
            <w:lang w:val="en-US"/>
          </w:rPr>
          <w:t>Priestnall</w:t>
        </w:r>
        <w:proofErr w:type="spellEnd"/>
        <w:r w:rsidRPr="00297EAE">
          <w:rPr>
            <w:rFonts w:ascii="Arial" w:hAnsi="Arial" w:cs="Arial"/>
            <w:sz w:val="16"/>
            <w:szCs w:val="16"/>
            <w:lang w:val="en-US"/>
          </w:rPr>
          <w:t>, G., Sharples, M., &amp; Goulding, J. (2013). Mobile capture of remote points of interest using line of sight modelling. Computers &amp; geosciences, 52, 334-344.</w:t>
        </w:r>
      </w:ins>
    </w:p>
    <w:p w14:paraId="1F13E6DB" w14:textId="598C0F83" w:rsidR="00297EAE" w:rsidRDefault="00297EAE" w:rsidP="00F170F3">
      <w:pPr>
        <w:widowControl w:val="0"/>
        <w:jc w:val="both"/>
        <w:rPr>
          <w:ins w:id="1499" w:author="ms699852" w:date="2017-10-19T13:10:00Z"/>
          <w:rFonts w:ascii="Arial" w:hAnsi="Arial" w:cs="Arial"/>
          <w:sz w:val="16"/>
          <w:szCs w:val="16"/>
          <w:lang w:val="en-US"/>
        </w:rPr>
      </w:pPr>
    </w:p>
    <w:p w14:paraId="6D3BF804" w14:textId="5F8CB458" w:rsidR="00297EAE" w:rsidRDefault="00297EAE" w:rsidP="00F170F3">
      <w:pPr>
        <w:widowControl w:val="0"/>
        <w:jc w:val="both"/>
        <w:rPr>
          <w:ins w:id="1500" w:author="ms699852" w:date="2017-10-19T13:10:00Z"/>
          <w:rFonts w:ascii="Arial" w:hAnsi="Arial" w:cs="Arial"/>
          <w:sz w:val="16"/>
          <w:szCs w:val="16"/>
          <w:lang w:val="en-US"/>
        </w:rPr>
      </w:pPr>
      <w:ins w:id="1501" w:author="ms699852" w:date="2017-10-19T13:10:00Z">
        <w:r w:rsidRPr="00297EAE">
          <w:rPr>
            <w:rFonts w:ascii="Arial" w:hAnsi="Arial" w:cs="Arial"/>
            <w:sz w:val="16"/>
            <w:szCs w:val="16"/>
            <w:rPrChange w:id="1502" w:author="ms699852" w:date="2017-10-19T13:10:00Z">
              <w:rPr>
                <w:rFonts w:ascii="Arial" w:hAnsi="Arial" w:cs="Arial"/>
                <w:sz w:val="16"/>
                <w:szCs w:val="16"/>
                <w:lang w:val="en-US"/>
              </w:rPr>
            </w:rPrChange>
          </w:rPr>
          <w:t xml:space="preserve">27. Li, S., </w:t>
        </w:r>
        <w:proofErr w:type="spellStart"/>
        <w:r w:rsidRPr="00297EAE">
          <w:rPr>
            <w:rFonts w:ascii="Arial" w:hAnsi="Arial" w:cs="Arial"/>
            <w:sz w:val="16"/>
            <w:szCs w:val="16"/>
            <w:rPrChange w:id="1503" w:author="ms699852" w:date="2017-10-19T13:10:00Z">
              <w:rPr>
                <w:rFonts w:ascii="Arial" w:hAnsi="Arial" w:cs="Arial"/>
                <w:sz w:val="16"/>
                <w:szCs w:val="16"/>
                <w:lang w:val="en-US"/>
              </w:rPr>
            </w:rPrChange>
          </w:rPr>
          <w:t>Xu</w:t>
        </w:r>
        <w:proofErr w:type="spellEnd"/>
        <w:r w:rsidRPr="00297EAE">
          <w:rPr>
            <w:rFonts w:ascii="Arial" w:hAnsi="Arial" w:cs="Arial"/>
            <w:sz w:val="16"/>
            <w:szCs w:val="16"/>
            <w:rPrChange w:id="1504" w:author="ms699852" w:date="2017-10-19T13:10:00Z">
              <w:rPr>
                <w:rFonts w:ascii="Arial" w:hAnsi="Arial" w:cs="Arial"/>
                <w:sz w:val="16"/>
                <w:szCs w:val="16"/>
                <w:lang w:val="en-US"/>
              </w:rPr>
            </w:rPrChange>
          </w:rPr>
          <w:t xml:space="preserve">, C., &amp; Xie, M. (2012). </w:t>
        </w:r>
        <w:r w:rsidRPr="00297EAE">
          <w:rPr>
            <w:rFonts w:ascii="Arial" w:hAnsi="Arial" w:cs="Arial"/>
            <w:sz w:val="16"/>
            <w:szCs w:val="16"/>
            <w:lang w:val="en-US"/>
          </w:rPr>
          <w:t>A robust O (n) solution to the perspective-n-point problem. IEEE transactions on pattern analysis and machine intelligence, 34(7), 1444-1450.</w:t>
        </w:r>
      </w:ins>
    </w:p>
    <w:p w14:paraId="33EF7E71" w14:textId="05D2932A" w:rsidR="00297EAE" w:rsidRDefault="00297EAE" w:rsidP="00F170F3">
      <w:pPr>
        <w:widowControl w:val="0"/>
        <w:jc w:val="both"/>
        <w:rPr>
          <w:ins w:id="1505" w:author="ms699852" w:date="2017-10-19T13:10:00Z"/>
          <w:rFonts w:ascii="Arial" w:hAnsi="Arial" w:cs="Arial"/>
          <w:sz w:val="16"/>
          <w:szCs w:val="16"/>
          <w:lang w:val="en-US"/>
        </w:rPr>
      </w:pPr>
    </w:p>
    <w:p w14:paraId="7A646B20" w14:textId="47C1D025" w:rsidR="00297EAE" w:rsidRDefault="00297EAE" w:rsidP="00F170F3">
      <w:pPr>
        <w:widowControl w:val="0"/>
        <w:jc w:val="both"/>
        <w:rPr>
          <w:ins w:id="1506" w:author="ms699852" w:date="2017-10-19T13:11:00Z"/>
          <w:rFonts w:ascii="Arial" w:hAnsi="Arial" w:cs="Arial"/>
          <w:sz w:val="16"/>
          <w:szCs w:val="16"/>
          <w:lang w:val="en-US"/>
        </w:rPr>
      </w:pPr>
      <w:ins w:id="1507" w:author="ms699852" w:date="2017-10-19T13:10:00Z">
        <w:r w:rsidRPr="00297EAE">
          <w:rPr>
            <w:rFonts w:ascii="Arial" w:hAnsi="Arial" w:cs="Arial"/>
            <w:sz w:val="16"/>
            <w:szCs w:val="16"/>
            <w:rPrChange w:id="1508" w:author="ms699852" w:date="2017-10-19T13:10:00Z">
              <w:rPr>
                <w:rFonts w:ascii="Arial" w:hAnsi="Arial" w:cs="Arial"/>
                <w:sz w:val="16"/>
                <w:szCs w:val="16"/>
                <w:lang w:val="en-US"/>
              </w:rPr>
            </w:rPrChange>
          </w:rPr>
          <w:t xml:space="preserve">28. Madsen, K., Nielsen, H. B., &amp; </w:t>
        </w:r>
        <w:proofErr w:type="spellStart"/>
        <w:r w:rsidRPr="00297EAE">
          <w:rPr>
            <w:rFonts w:ascii="Arial" w:hAnsi="Arial" w:cs="Arial"/>
            <w:sz w:val="16"/>
            <w:szCs w:val="16"/>
            <w:rPrChange w:id="1509" w:author="ms699852" w:date="2017-10-19T13:10:00Z">
              <w:rPr>
                <w:rFonts w:ascii="Arial" w:hAnsi="Arial" w:cs="Arial"/>
                <w:sz w:val="16"/>
                <w:szCs w:val="16"/>
                <w:lang w:val="en-US"/>
              </w:rPr>
            </w:rPrChange>
          </w:rPr>
          <w:t>Tingleff</w:t>
        </w:r>
        <w:proofErr w:type="spellEnd"/>
        <w:r w:rsidRPr="00297EAE">
          <w:rPr>
            <w:rFonts w:ascii="Arial" w:hAnsi="Arial" w:cs="Arial"/>
            <w:sz w:val="16"/>
            <w:szCs w:val="16"/>
            <w:rPrChange w:id="1510" w:author="ms699852" w:date="2017-10-19T13:10:00Z">
              <w:rPr>
                <w:rFonts w:ascii="Arial" w:hAnsi="Arial" w:cs="Arial"/>
                <w:sz w:val="16"/>
                <w:szCs w:val="16"/>
                <w:lang w:val="en-US"/>
              </w:rPr>
            </w:rPrChange>
          </w:rPr>
          <w:t xml:space="preserve">, O. (2004). </w:t>
        </w:r>
        <w:r w:rsidRPr="00297EAE">
          <w:rPr>
            <w:rFonts w:ascii="Arial" w:hAnsi="Arial" w:cs="Arial"/>
            <w:sz w:val="16"/>
            <w:szCs w:val="16"/>
            <w:lang w:val="en-US"/>
          </w:rPr>
          <w:t>Methods for non-linear least squares problems.</w:t>
        </w:r>
      </w:ins>
    </w:p>
    <w:p w14:paraId="715AE385" w14:textId="46D75B7A" w:rsidR="00297EAE" w:rsidRDefault="00297EAE" w:rsidP="00F170F3">
      <w:pPr>
        <w:widowControl w:val="0"/>
        <w:jc w:val="both"/>
        <w:rPr>
          <w:ins w:id="1511" w:author="ms699852" w:date="2017-10-19T13:11:00Z"/>
          <w:rFonts w:ascii="Arial" w:hAnsi="Arial" w:cs="Arial"/>
          <w:sz w:val="16"/>
          <w:szCs w:val="16"/>
          <w:lang w:val="en-US"/>
        </w:rPr>
      </w:pPr>
    </w:p>
    <w:p w14:paraId="4EDD4264" w14:textId="524B3CFF" w:rsidR="00297EAE" w:rsidRDefault="00297EAE" w:rsidP="00F170F3">
      <w:pPr>
        <w:widowControl w:val="0"/>
        <w:jc w:val="both"/>
        <w:rPr>
          <w:ins w:id="1512" w:author="ms699852" w:date="2017-10-19T13:12:00Z"/>
          <w:rFonts w:ascii="Arial" w:hAnsi="Arial" w:cs="Arial"/>
          <w:sz w:val="16"/>
          <w:szCs w:val="16"/>
          <w:lang w:val="en-US"/>
        </w:rPr>
      </w:pPr>
      <w:ins w:id="1513" w:author="ms699852" w:date="2017-10-19T13:11:00Z">
        <w:r w:rsidRPr="00297EAE">
          <w:rPr>
            <w:rFonts w:ascii="Arial" w:hAnsi="Arial" w:cs="Arial"/>
            <w:sz w:val="16"/>
            <w:szCs w:val="16"/>
            <w:rPrChange w:id="1514" w:author="ms699852" w:date="2017-10-19T13:11:00Z">
              <w:rPr>
                <w:rFonts w:ascii="Arial" w:hAnsi="Arial" w:cs="Arial"/>
                <w:sz w:val="16"/>
                <w:szCs w:val="16"/>
                <w:lang w:val="en-US"/>
              </w:rPr>
            </w:rPrChange>
          </w:rPr>
          <w:t xml:space="preserve">29. </w:t>
        </w:r>
        <w:proofErr w:type="spellStart"/>
        <w:r w:rsidRPr="00297EAE">
          <w:rPr>
            <w:rFonts w:ascii="Arial" w:hAnsi="Arial" w:cs="Arial"/>
            <w:sz w:val="16"/>
            <w:szCs w:val="16"/>
            <w:rPrChange w:id="1515" w:author="ms699852" w:date="2017-10-19T13:11:00Z">
              <w:rPr>
                <w:rFonts w:ascii="Arial" w:hAnsi="Arial" w:cs="Arial"/>
                <w:sz w:val="16"/>
                <w:szCs w:val="16"/>
                <w:lang w:val="en-US"/>
              </w:rPr>
            </w:rPrChange>
          </w:rPr>
          <w:t>Bodensteiner</w:t>
        </w:r>
        <w:proofErr w:type="spellEnd"/>
        <w:r w:rsidRPr="00297EAE">
          <w:rPr>
            <w:rFonts w:ascii="Arial" w:hAnsi="Arial" w:cs="Arial"/>
            <w:sz w:val="16"/>
            <w:szCs w:val="16"/>
            <w:rPrChange w:id="1516" w:author="ms699852" w:date="2017-10-19T13:11:00Z">
              <w:rPr>
                <w:rFonts w:ascii="Arial" w:hAnsi="Arial" w:cs="Arial"/>
                <w:sz w:val="16"/>
                <w:szCs w:val="16"/>
                <w:lang w:val="en-US"/>
              </w:rPr>
            </w:rPrChange>
          </w:rPr>
          <w:t xml:space="preserve">, C., Hebel, M., &amp; Arens, M. (2010, September). </w:t>
        </w:r>
        <w:r w:rsidRPr="00297EAE">
          <w:rPr>
            <w:rFonts w:ascii="Arial" w:hAnsi="Arial" w:cs="Arial"/>
            <w:sz w:val="16"/>
            <w:szCs w:val="16"/>
            <w:lang w:val="en-US"/>
          </w:rPr>
          <w:t>Accurate Single Image Multi-modal Camera Pose Estimation. In ECCV Workshops (1) (pp. 296-309).</w:t>
        </w:r>
      </w:ins>
    </w:p>
    <w:p w14:paraId="2B6FED1D" w14:textId="7FE82947" w:rsidR="00297EAE" w:rsidRDefault="00297EAE" w:rsidP="00F170F3">
      <w:pPr>
        <w:widowControl w:val="0"/>
        <w:jc w:val="both"/>
        <w:rPr>
          <w:ins w:id="1517" w:author="ms699852" w:date="2017-10-19T13:12:00Z"/>
          <w:rFonts w:ascii="Arial" w:hAnsi="Arial" w:cs="Arial"/>
          <w:sz w:val="16"/>
          <w:szCs w:val="16"/>
          <w:lang w:val="en-US"/>
        </w:rPr>
      </w:pPr>
    </w:p>
    <w:p w14:paraId="08848E65" w14:textId="2F3C07D2" w:rsidR="00297EAE" w:rsidRDefault="00297EAE" w:rsidP="00F170F3">
      <w:pPr>
        <w:widowControl w:val="0"/>
        <w:jc w:val="both"/>
        <w:rPr>
          <w:ins w:id="1518" w:author="ms699852" w:date="2017-10-19T13:12:00Z"/>
          <w:rFonts w:ascii="Arial" w:hAnsi="Arial" w:cs="Arial"/>
          <w:sz w:val="16"/>
          <w:szCs w:val="16"/>
          <w:lang w:val="en-US"/>
        </w:rPr>
      </w:pPr>
      <w:ins w:id="1519" w:author="ms699852" w:date="2017-10-19T13:12:00Z">
        <w:r>
          <w:rPr>
            <w:rFonts w:ascii="Arial" w:hAnsi="Arial" w:cs="Arial"/>
            <w:sz w:val="16"/>
            <w:szCs w:val="16"/>
            <w:lang w:val="en-US"/>
          </w:rPr>
          <w:t xml:space="preserve">30. </w:t>
        </w:r>
        <w:proofErr w:type="spellStart"/>
        <w:r w:rsidRPr="00297EAE">
          <w:rPr>
            <w:rFonts w:ascii="Arial" w:hAnsi="Arial" w:cs="Arial"/>
            <w:sz w:val="16"/>
            <w:szCs w:val="16"/>
            <w:lang w:val="en-US"/>
          </w:rPr>
          <w:t>Gauglitz</w:t>
        </w:r>
        <w:proofErr w:type="spellEnd"/>
        <w:r w:rsidRPr="00297EAE">
          <w:rPr>
            <w:rFonts w:ascii="Arial" w:hAnsi="Arial" w:cs="Arial"/>
            <w:sz w:val="16"/>
            <w:szCs w:val="16"/>
            <w:lang w:val="en-US"/>
          </w:rPr>
          <w:t xml:space="preserve">, S., Sweeney, C., Ventura, J., Turk, M., &amp; </w:t>
        </w:r>
        <w:proofErr w:type="spellStart"/>
        <w:r w:rsidRPr="00297EAE">
          <w:rPr>
            <w:rFonts w:ascii="Arial" w:hAnsi="Arial" w:cs="Arial"/>
            <w:sz w:val="16"/>
            <w:szCs w:val="16"/>
            <w:lang w:val="en-US"/>
          </w:rPr>
          <w:t>Höllerer</w:t>
        </w:r>
        <w:proofErr w:type="spellEnd"/>
        <w:r w:rsidRPr="00297EAE">
          <w:rPr>
            <w:rFonts w:ascii="Arial" w:hAnsi="Arial" w:cs="Arial"/>
            <w:sz w:val="16"/>
            <w:szCs w:val="16"/>
            <w:lang w:val="en-US"/>
          </w:rPr>
          <w:t xml:space="preserve">, T. (2014). Model Estimation and Selection </w:t>
        </w:r>
        <w:proofErr w:type="spellStart"/>
        <w:r w:rsidRPr="00297EAE">
          <w:rPr>
            <w:rFonts w:ascii="Arial" w:hAnsi="Arial" w:cs="Arial"/>
            <w:sz w:val="16"/>
            <w:szCs w:val="16"/>
            <w:lang w:val="en-US"/>
          </w:rPr>
          <w:t>towardsUnconstrained</w:t>
        </w:r>
        <w:proofErr w:type="spellEnd"/>
        <w:r w:rsidRPr="00297EAE">
          <w:rPr>
            <w:rFonts w:ascii="Arial" w:hAnsi="Arial" w:cs="Arial"/>
            <w:sz w:val="16"/>
            <w:szCs w:val="16"/>
            <w:lang w:val="en-US"/>
          </w:rPr>
          <w:t xml:space="preserve"> Real-Time Tracking and Mapping. IEEE transactions on visualization and computer graphics, 20(6), 825-838.</w:t>
        </w:r>
      </w:ins>
    </w:p>
    <w:p w14:paraId="2D04DF01" w14:textId="2EEBE96E" w:rsidR="00297EAE" w:rsidRDefault="00297EAE" w:rsidP="00F170F3">
      <w:pPr>
        <w:widowControl w:val="0"/>
        <w:jc w:val="both"/>
        <w:rPr>
          <w:ins w:id="1520" w:author="ms699852" w:date="2017-10-19T13:12:00Z"/>
          <w:rFonts w:ascii="Arial" w:hAnsi="Arial" w:cs="Arial"/>
          <w:sz w:val="16"/>
          <w:szCs w:val="16"/>
          <w:lang w:val="en-US"/>
        </w:rPr>
      </w:pPr>
    </w:p>
    <w:p w14:paraId="2B66E00D" w14:textId="1DD23E7F" w:rsidR="00297EAE" w:rsidRDefault="00297EAE" w:rsidP="00F170F3">
      <w:pPr>
        <w:widowControl w:val="0"/>
        <w:jc w:val="both"/>
        <w:rPr>
          <w:ins w:id="1521" w:author="ms699852" w:date="2017-10-19T13:12:00Z"/>
          <w:rFonts w:ascii="Arial" w:hAnsi="Arial" w:cs="Arial"/>
          <w:sz w:val="16"/>
          <w:szCs w:val="16"/>
          <w:lang w:val="en-US"/>
        </w:rPr>
      </w:pPr>
      <w:ins w:id="1522" w:author="ms699852" w:date="2017-10-19T13:12:00Z">
        <w:r>
          <w:rPr>
            <w:rFonts w:ascii="Arial" w:hAnsi="Arial" w:cs="Arial"/>
            <w:sz w:val="16"/>
            <w:szCs w:val="16"/>
            <w:lang w:val="en-US"/>
          </w:rPr>
          <w:lastRenderedPageBreak/>
          <w:t xml:space="preserve">31. </w:t>
        </w:r>
        <w:r w:rsidRPr="00297EAE">
          <w:rPr>
            <w:rFonts w:ascii="Arial" w:hAnsi="Arial" w:cs="Arial"/>
            <w:sz w:val="16"/>
            <w:szCs w:val="16"/>
            <w:lang w:val="en-US"/>
          </w:rPr>
          <w:t xml:space="preserve">Sweeney, C., Flynn, J., </w:t>
        </w:r>
        <w:proofErr w:type="spellStart"/>
        <w:r w:rsidRPr="00297EAE">
          <w:rPr>
            <w:rFonts w:ascii="Arial" w:hAnsi="Arial" w:cs="Arial"/>
            <w:sz w:val="16"/>
            <w:szCs w:val="16"/>
            <w:lang w:val="en-US"/>
          </w:rPr>
          <w:t>Nuernberger</w:t>
        </w:r>
        <w:proofErr w:type="spellEnd"/>
        <w:r w:rsidRPr="00297EAE">
          <w:rPr>
            <w:rFonts w:ascii="Arial" w:hAnsi="Arial" w:cs="Arial"/>
            <w:sz w:val="16"/>
            <w:szCs w:val="16"/>
            <w:lang w:val="en-US"/>
          </w:rPr>
          <w:t xml:space="preserve">, B., Turk, M., &amp; </w:t>
        </w:r>
        <w:proofErr w:type="spellStart"/>
        <w:r w:rsidRPr="00297EAE">
          <w:rPr>
            <w:rFonts w:ascii="Arial" w:hAnsi="Arial" w:cs="Arial"/>
            <w:sz w:val="16"/>
            <w:szCs w:val="16"/>
            <w:lang w:val="en-US"/>
          </w:rPr>
          <w:t>Höllerer</w:t>
        </w:r>
        <w:proofErr w:type="spellEnd"/>
        <w:r w:rsidRPr="00297EAE">
          <w:rPr>
            <w:rFonts w:ascii="Arial" w:hAnsi="Arial" w:cs="Arial"/>
            <w:sz w:val="16"/>
            <w:szCs w:val="16"/>
            <w:lang w:val="en-US"/>
          </w:rPr>
          <w:t>, T. (2015, September). Efficient computation of absolute pose for gravity-aware augmented reality. In Mixed and Augmented Reality (ISMAR), 2015 IEEE International Symposium on (pp. 19-24). IEEE.</w:t>
        </w:r>
      </w:ins>
    </w:p>
    <w:p w14:paraId="25B4594B" w14:textId="12D24CD8" w:rsidR="00297EAE" w:rsidRDefault="00297EAE" w:rsidP="00F170F3">
      <w:pPr>
        <w:widowControl w:val="0"/>
        <w:jc w:val="both"/>
        <w:rPr>
          <w:ins w:id="1523" w:author="ms699852" w:date="2017-10-19T13:12:00Z"/>
          <w:rFonts w:ascii="Arial" w:hAnsi="Arial" w:cs="Arial"/>
          <w:sz w:val="16"/>
          <w:szCs w:val="16"/>
          <w:lang w:val="en-US"/>
        </w:rPr>
      </w:pPr>
    </w:p>
    <w:p w14:paraId="28DAAF98" w14:textId="7FB17D17" w:rsidR="00297EAE" w:rsidRDefault="00297EAE" w:rsidP="00F170F3">
      <w:pPr>
        <w:widowControl w:val="0"/>
        <w:jc w:val="both"/>
        <w:rPr>
          <w:ins w:id="1524" w:author="ms699852" w:date="2017-10-19T13:12:00Z"/>
          <w:rFonts w:ascii="Arial" w:hAnsi="Arial" w:cs="Arial"/>
          <w:sz w:val="16"/>
          <w:szCs w:val="16"/>
          <w:lang w:val="en-US"/>
        </w:rPr>
      </w:pPr>
      <w:ins w:id="1525" w:author="ms699852" w:date="2017-10-19T13:12:00Z">
        <w:r w:rsidRPr="00297EAE">
          <w:rPr>
            <w:rFonts w:ascii="Arial" w:hAnsi="Arial" w:cs="Arial"/>
            <w:sz w:val="16"/>
            <w:szCs w:val="16"/>
            <w:rPrChange w:id="1526" w:author="ms699852" w:date="2017-10-19T13:12:00Z">
              <w:rPr>
                <w:rFonts w:ascii="Arial" w:hAnsi="Arial" w:cs="Arial"/>
                <w:sz w:val="16"/>
                <w:szCs w:val="16"/>
                <w:lang w:val="en-US"/>
              </w:rPr>
            </w:rPrChange>
          </w:rPr>
          <w:t xml:space="preserve">32. </w:t>
        </w:r>
        <w:proofErr w:type="spellStart"/>
        <w:r w:rsidRPr="00297EAE">
          <w:rPr>
            <w:rFonts w:ascii="Arial" w:hAnsi="Arial" w:cs="Arial"/>
            <w:sz w:val="16"/>
            <w:szCs w:val="16"/>
            <w:rPrChange w:id="1527" w:author="ms699852" w:date="2017-10-19T13:12:00Z">
              <w:rPr>
                <w:rFonts w:ascii="Arial" w:hAnsi="Arial" w:cs="Arial"/>
                <w:sz w:val="16"/>
                <w:szCs w:val="16"/>
                <w:lang w:val="en-US"/>
              </w:rPr>
            </w:rPrChange>
          </w:rPr>
          <w:t>Nuernberger</w:t>
        </w:r>
        <w:proofErr w:type="spellEnd"/>
        <w:r w:rsidRPr="00297EAE">
          <w:rPr>
            <w:rFonts w:ascii="Arial" w:hAnsi="Arial" w:cs="Arial"/>
            <w:sz w:val="16"/>
            <w:szCs w:val="16"/>
            <w:rPrChange w:id="1528" w:author="ms699852" w:date="2017-10-19T13:12:00Z">
              <w:rPr>
                <w:rFonts w:ascii="Arial" w:hAnsi="Arial" w:cs="Arial"/>
                <w:sz w:val="16"/>
                <w:szCs w:val="16"/>
                <w:lang w:val="en-US"/>
              </w:rPr>
            </w:rPrChange>
          </w:rPr>
          <w:t xml:space="preserve">, B., Lien, K. C., </w:t>
        </w:r>
        <w:proofErr w:type="spellStart"/>
        <w:r w:rsidRPr="00297EAE">
          <w:rPr>
            <w:rFonts w:ascii="Arial" w:hAnsi="Arial" w:cs="Arial"/>
            <w:sz w:val="16"/>
            <w:szCs w:val="16"/>
            <w:rPrChange w:id="1529" w:author="ms699852" w:date="2017-10-19T13:12:00Z">
              <w:rPr>
                <w:rFonts w:ascii="Arial" w:hAnsi="Arial" w:cs="Arial"/>
                <w:sz w:val="16"/>
                <w:szCs w:val="16"/>
                <w:lang w:val="en-US"/>
              </w:rPr>
            </w:rPrChange>
          </w:rPr>
          <w:t>Grinta</w:t>
        </w:r>
        <w:proofErr w:type="spellEnd"/>
        <w:r w:rsidRPr="00297EAE">
          <w:rPr>
            <w:rFonts w:ascii="Arial" w:hAnsi="Arial" w:cs="Arial"/>
            <w:sz w:val="16"/>
            <w:szCs w:val="16"/>
            <w:rPrChange w:id="1530" w:author="ms699852" w:date="2017-10-19T13:12:00Z">
              <w:rPr>
                <w:rFonts w:ascii="Arial" w:hAnsi="Arial" w:cs="Arial"/>
                <w:sz w:val="16"/>
                <w:szCs w:val="16"/>
                <w:lang w:val="en-US"/>
              </w:rPr>
            </w:rPrChange>
          </w:rPr>
          <w:t xml:space="preserve">, L., Sweeney, C., Turk, M., &amp; Höllerer, T. (2016, November). </w:t>
        </w:r>
        <w:r w:rsidRPr="00297EAE">
          <w:rPr>
            <w:rFonts w:ascii="Arial" w:hAnsi="Arial" w:cs="Arial"/>
            <w:sz w:val="16"/>
            <w:szCs w:val="16"/>
            <w:lang w:val="en-US"/>
          </w:rPr>
          <w:t>Multi-view gesture annotations in image-based 3D reconstructed scenes. In Proceedings of the 22nd ACM Conference on Virtual Reality Software and Technology (pp. 129-138). ACM.</w:t>
        </w:r>
      </w:ins>
    </w:p>
    <w:p w14:paraId="5718D530" w14:textId="6EB779C3" w:rsidR="00297EAE" w:rsidRDefault="00297EAE" w:rsidP="00F170F3">
      <w:pPr>
        <w:widowControl w:val="0"/>
        <w:jc w:val="both"/>
        <w:rPr>
          <w:ins w:id="1531" w:author="ms699852" w:date="2017-10-19T13:12:00Z"/>
          <w:rFonts w:ascii="Arial" w:hAnsi="Arial" w:cs="Arial"/>
          <w:sz w:val="16"/>
          <w:szCs w:val="16"/>
          <w:lang w:val="en-US"/>
        </w:rPr>
      </w:pPr>
    </w:p>
    <w:p w14:paraId="0FC71A30" w14:textId="39F7C713" w:rsidR="00297EAE" w:rsidRDefault="00297EAE" w:rsidP="00F170F3">
      <w:pPr>
        <w:widowControl w:val="0"/>
        <w:jc w:val="both"/>
        <w:rPr>
          <w:ins w:id="1532" w:author="ms699852" w:date="2017-10-19T13:11:00Z"/>
          <w:rFonts w:ascii="Arial" w:hAnsi="Arial" w:cs="Arial"/>
          <w:sz w:val="16"/>
          <w:szCs w:val="16"/>
          <w:lang w:val="en-US"/>
        </w:rPr>
      </w:pPr>
      <w:ins w:id="1533" w:author="ms699852" w:date="2017-10-19T13:12:00Z">
        <w:r>
          <w:rPr>
            <w:rFonts w:ascii="Arial" w:hAnsi="Arial" w:cs="Arial"/>
            <w:sz w:val="16"/>
            <w:szCs w:val="16"/>
            <w:lang w:val="en-US"/>
          </w:rPr>
          <w:t xml:space="preserve">33. </w:t>
        </w:r>
      </w:ins>
      <w:proofErr w:type="spellStart"/>
      <w:ins w:id="1534" w:author="ms699852" w:date="2017-10-19T13:15:00Z">
        <w:r w:rsidR="00452BDE">
          <w:rPr>
            <w:rFonts w:ascii="Arial" w:hAnsi="Arial" w:cs="Arial"/>
            <w:sz w:val="16"/>
            <w:szCs w:val="16"/>
            <w:lang w:val="en-US"/>
          </w:rPr>
          <w:t>Kehl</w:t>
        </w:r>
        <w:proofErr w:type="spellEnd"/>
        <w:r w:rsidR="00452BDE">
          <w:rPr>
            <w:rFonts w:ascii="Arial" w:hAnsi="Arial" w:cs="Arial"/>
            <w:sz w:val="16"/>
            <w:szCs w:val="16"/>
            <w:lang w:val="en-US"/>
          </w:rPr>
          <w:t>, C., Buckley, S. (201</w:t>
        </w:r>
      </w:ins>
      <w:ins w:id="1535" w:author="ms699852" w:date="2017-10-19T13:16:00Z">
        <w:r w:rsidR="00452BDE">
          <w:rPr>
            <w:rFonts w:ascii="Arial" w:hAnsi="Arial" w:cs="Arial"/>
            <w:sz w:val="16"/>
            <w:szCs w:val="16"/>
            <w:lang w:val="en-US"/>
          </w:rPr>
          <w:t>6</w:t>
        </w:r>
      </w:ins>
      <w:ins w:id="1536" w:author="ms699852" w:date="2017-10-19T13:15:00Z">
        <w:r w:rsidR="00452BDE">
          <w:rPr>
            <w:rFonts w:ascii="Arial" w:hAnsi="Arial" w:cs="Arial"/>
            <w:sz w:val="16"/>
            <w:szCs w:val="16"/>
            <w:lang w:val="en-US"/>
          </w:rPr>
          <w:t>b</w:t>
        </w:r>
        <w:r w:rsidR="00452BDE" w:rsidRPr="00452BDE">
          <w:rPr>
            <w:rFonts w:ascii="Arial" w:hAnsi="Arial" w:cs="Arial"/>
            <w:sz w:val="16"/>
            <w:szCs w:val="16"/>
            <w:lang w:val="en-US"/>
          </w:rPr>
          <w:t>): Automatic Image-to-Geometry Registration in Varying Illumination Conditions using Local Descriptors</w:t>
        </w:r>
        <w:r w:rsidR="00452BDE">
          <w:rPr>
            <w:rFonts w:ascii="Arial" w:hAnsi="Arial" w:cs="Arial"/>
            <w:sz w:val="16"/>
            <w:szCs w:val="16"/>
            <w:lang w:val="en-US"/>
          </w:rPr>
          <w:t>. Proceedings of 19</w:t>
        </w:r>
        <w:r w:rsidR="00452BDE" w:rsidRPr="00452BDE">
          <w:rPr>
            <w:rFonts w:ascii="Arial" w:hAnsi="Arial" w:cs="Arial"/>
            <w:sz w:val="16"/>
            <w:szCs w:val="16"/>
            <w:lang w:val="en-US"/>
          </w:rPr>
          <w:t xml:space="preserve">th 3D </w:t>
        </w:r>
        <w:proofErr w:type="spellStart"/>
        <w:r w:rsidR="00452BDE" w:rsidRPr="00452BDE">
          <w:rPr>
            <w:rFonts w:ascii="Arial" w:hAnsi="Arial" w:cs="Arial"/>
            <w:sz w:val="16"/>
            <w:szCs w:val="16"/>
            <w:lang w:val="en-US"/>
          </w:rPr>
          <w:t>NordOst</w:t>
        </w:r>
        <w:proofErr w:type="spellEnd"/>
        <w:r w:rsidR="00452BDE" w:rsidRPr="00452BDE">
          <w:rPr>
            <w:rFonts w:ascii="Arial" w:hAnsi="Arial" w:cs="Arial"/>
            <w:sz w:val="16"/>
            <w:szCs w:val="16"/>
            <w:lang w:val="en-US"/>
          </w:rPr>
          <w:t>, Berlin, pp.</w:t>
        </w:r>
      </w:ins>
      <w:ins w:id="1537" w:author="ms699852" w:date="2017-10-19T13:16:00Z">
        <w:r w:rsidR="00452BDE" w:rsidRPr="00452BDE">
          <w:rPr>
            <w:lang w:val="en-US"/>
            <w:rPrChange w:id="1538" w:author="ms699852" w:date="2017-10-19T13:16:00Z">
              <w:rPr/>
            </w:rPrChange>
          </w:rPr>
          <w:t xml:space="preserve"> </w:t>
        </w:r>
        <w:r w:rsidR="00452BDE" w:rsidRPr="00452BDE">
          <w:rPr>
            <w:rFonts w:ascii="Arial" w:hAnsi="Arial" w:cs="Arial"/>
            <w:sz w:val="16"/>
            <w:szCs w:val="16"/>
            <w:lang w:val="en-US"/>
          </w:rPr>
          <w:t>151-160</w:t>
        </w:r>
      </w:ins>
      <w:ins w:id="1539" w:author="ms699852" w:date="2017-10-19T13:15:00Z">
        <w:r w:rsidR="00452BDE" w:rsidRPr="00452BDE">
          <w:rPr>
            <w:rFonts w:ascii="Arial" w:hAnsi="Arial" w:cs="Arial"/>
            <w:sz w:val="16"/>
            <w:szCs w:val="16"/>
            <w:lang w:val="en-US"/>
          </w:rPr>
          <w:t>.</w:t>
        </w:r>
      </w:ins>
    </w:p>
    <w:p w14:paraId="331E1C79" w14:textId="719CEC35" w:rsidR="00297EAE" w:rsidRDefault="00297EAE" w:rsidP="00F170F3">
      <w:pPr>
        <w:widowControl w:val="0"/>
        <w:jc w:val="both"/>
        <w:rPr>
          <w:ins w:id="1540" w:author="ms699852" w:date="2017-10-19T13:16:00Z"/>
          <w:rFonts w:ascii="Arial" w:hAnsi="Arial" w:cs="Arial"/>
          <w:sz w:val="16"/>
          <w:szCs w:val="16"/>
          <w:lang w:val="en-US"/>
        </w:rPr>
      </w:pPr>
    </w:p>
    <w:p w14:paraId="2C1E91F6" w14:textId="3FBC4456" w:rsidR="00452BDE" w:rsidRDefault="00452BDE" w:rsidP="00F170F3">
      <w:pPr>
        <w:widowControl w:val="0"/>
        <w:jc w:val="both"/>
        <w:rPr>
          <w:ins w:id="1541" w:author="ms699852" w:date="2017-10-19T13:16:00Z"/>
          <w:rFonts w:ascii="Arial" w:hAnsi="Arial" w:cs="Arial"/>
          <w:sz w:val="16"/>
          <w:szCs w:val="16"/>
          <w:lang w:val="en-US"/>
        </w:rPr>
      </w:pPr>
      <w:ins w:id="1542" w:author="ms699852" w:date="2017-10-19T13:16:00Z">
        <w:r>
          <w:rPr>
            <w:rFonts w:ascii="Arial" w:hAnsi="Arial" w:cs="Arial"/>
            <w:sz w:val="16"/>
            <w:szCs w:val="16"/>
            <w:lang w:val="en-US"/>
          </w:rPr>
          <w:t xml:space="preserve">34. </w:t>
        </w:r>
        <w:r w:rsidRPr="00452BDE">
          <w:rPr>
            <w:rFonts w:ascii="Arial" w:hAnsi="Arial" w:cs="Arial"/>
            <w:sz w:val="16"/>
            <w:szCs w:val="16"/>
            <w:lang w:val="en-US"/>
          </w:rPr>
          <w:t>Caron, G., Dame, A., &amp; Marchand, E. (2014). Direct model based visual tracking and pose estimation using mutual information. Image and Vision Computing, 32(1), 54-63.</w:t>
        </w:r>
      </w:ins>
    </w:p>
    <w:p w14:paraId="349668EA" w14:textId="0943B267" w:rsidR="00452BDE" w:rsidRDefault="00452BDE" w:rsidP="00F170F3">
      <w:pPr>
        <w:widowControl w:val="0"/>
        <w:jc w:val="both"/>
        <w:rPr>
          <w:ins w:id="1543" w:author="ms699852" w:date="2017-10-19T13:16:00Z"/>
          <w:rFonts w:ascii="Arial" w:hAnsi="Arial" w:cs="Arial"/>
          <w:sz w:val="16"/>
          <w:szCs w:val="16"/>
          <w:lang w:val="en-US"/>
        </w:rPr>
      </w:pPr>
    </w:p>
    <w:p w14:paraId="0858AE68" w14:textId="77777777" w:rsidR="00452BDE" w:rsidRDefault="00452BDE" w:rsidP="00F170F3">
      <w:pPr>
        <w:widowControl w:val="0"/>
        <w:jc w:val="both"/>
        <w:rPr>
          <w:ins w:id="1544" w:author="ms699852" w:date="2017-10-19T13:19:00Z"/>
          <w:rFonts w:ascii="Arial" w:hAnsi="Arial" w:cs="Arial"/>
          <w:sz w:val="16"/>
          <w:szCs w:val="16"/>
          <w:lang w:val="en-US"/>
        </w:rPr>
      </w:pPr>
      <w:ins w:id="1545" w:author="ms699852" w:date="2017-10-19T13:11:00Z">
        <w:r>
          <w:rPr>
            <w:rFonts w:ascii="Arial" w:hAnsi="Arial" w:cs="Arial"/>
            <w:sz w:val="16"/>
            <w:szCs w:val="16"/>
            <w:lang w:val="en-US"/>
          </w:rPr>
          <w:t xml:space="preserve">34. Google (2016). </w:t>
        </w:r>
      </w:ins>
      <w:ins w:id="1546" w:author="ms699852" w:date="2017-10-19T13:17:00Z">
        <w:r w:rsidRPr="00452BDE">
          <w:rPr>
            <w:rFonts w:ascii="Arial" w:hAnsi="Arial" w:cs="Arial"/>
            <w:sz w:val="16"/>
            <w:szCs w:val="16"/>
            <w:lang w:val="en-US"/>
          </w:rPr>
          <w:t>Android - Project Tango</w:t>
        </w:r>
        <w:r>
          <w:rPr>
            <w:rFonts w:ascii="Arial" w:hAnsi="Arial" w:cs="Arial"/>
            <w:sz w:val="16"/>
            <w:szCs w:val="16"/>
            <w:lang w:val="en-US"/>
          </w:rPr>
          <w:t xml:space="preserve">. Project Website, </w:t>
        </w:r>
      </w:ins>
    </w:p>
    <w:p w14:paraId="4947AD0B" w14:textId="39F508A0" w:rsidR="00297EAE" w:rsidRDefault="00452BDE" w:rsidP="00F170F3">
      <w:pPr>
        <w:widowControl w:val="0"/>
        <w:jc w:val="both"/>
        <w:rPr>
          <w:ins w:id="1547" w:author="ms699852" w:date="2017-10-19T13:18:00Z"/>
          <w:rFonts w:ascii="Arial" w:hAnsi="Arial" w:cs="Arial"/>
          <w:sz w:val="16"/>
          <w:szCs w:val="16"/>
          <w:lang w:val="en-US"/>
        </w:rPr>
      </w:pPr>
      <w:ins w:id="1548" w:author="ms699852" w:date="2017-10-19T13:17:00Z">
        <w:r>
          <w:rPr>
            <w:rFonts w:ascii="Arial" w:hAnsi="Arial" w:cs="Arial"/>
            <w:sz w:val="16"/>
            <w:szCs w:val="16"/>
            <w:lang w:val="en-US"/>
          </w:rPr>
          <w:t xml:space="preserve">URL: </w:t>
        </w:r>
      </w:ins>
      <w:ins w:id="1549" w:author="ms699852" w:date="2017-10-19T13:18:00Z">
        <w:r>
          <w:rPr>
            <w:rFonts w:ascii="Arial" w:hAnsi="Arial" w:cs="Arial"/>
            <w:sz w:val="16"/>
            <w:szCs w:val="16"/>
            <w:lang w:val="en-US"/>
          </w:rPr>
          <w:fldChar w:fldCharType="begin"/>
        </w:r>
        <w:r>
          <w:rPr>
            <w:rFonts w:ascii="Arial" w:hAnsi="Arial" w:cs="Arial"/>
            <w:sz w:val="16"/>
            <w:szCs w:val="16"/>
            <w:lang w:val="en-US"/>
          </w:rPr>
          <w:instrText xml:space="preserve"> HYPERLINK "</w:instrText>
        </w:r>
        <w:r w:rsidRPr="00452BDE">
          <w:rPr>
            <w:rFonts w:ascii="Arial" w:hAnsi="Arial" w:cs="Arial"/>
            <w:sz w:val="16"/>
            <w:szCs w:val="16"/>
            <w:lang w:val="en-US"/>
          </w:rPr>
          <w:instrText>https://get.google.com/tango/</w:instrText>
        </w:r>
        <w:r>
          <w:rPr>
            <w:rFonts w:ascii="Arial" w:hAnsi="Arial" w:cs="Arial"/>
            <w:sz w:val="16"/>
            <w:szCs w:val="16"/>
            <w:lang w:val="en-US"/>
          </w:rPr>
          <w:instrText xml:space="preserve">" </w:instrText>
        </w:r>
        <w:r>
          <w:rPr>
            <w:rFonts w:ascii="Arial" w:hAnsi="Arial" w:cs="Arial"/>
            <w:sz w:val="16"/>
            <w:szCs w:val="16"/>
            <w:lang w:val="en-US"/>
          </w:rPr>
          <w:fldChar w:fldCharType="separate"/>
        </w:r>
      </w:ins>
      <w:r w:rsidRPr="007636C2">
        <w:rPr>
          <w:rStyle w:val="Hyperlink"/>
          <w:rFonts w:ascii="Arial" w:hAnsi="Arial" w:cs="Arial"/>
          <w:sz w:val="16"/>
          <w:szCs w:val="16"/>
          <w:lang w:val="en-US"/>
        </w:rPr>
        <w:t>https://get.google.com/tango/</w:t>
      </w:r>
      <w:ins w:id="1550" w:author="ms699852" w:date="2017-10-19T13:18:00Z">
        <w:r>
          <w:rPr>
            <w:rFonts w:ascii="Arial" w:hAnsi="Arial" w:cs="Arial"/>
            <w:sz w:val="16"/>
            <w:szCs w:val="16"/>
            <w:lang w:val="en-US"/>
          </w:rPr>
          <w:fldChar w:fldCharType="end"/>
        </w:r>
        <w:r>
          <w:rPr>
            <w:rFonts w:ascii="Arial" w:hAnsi="Arial" w:cs="Arial"/>
            <w:sz w:val="16"/>
            <w:szCs w:val="16"/>
            <w:lang w:val="en-US"/>
          </w:rPr>
          <w:t>.</w:t>
        </w:r>
      </w:ins>
    </w:p>
    <w:p w14:paraId="7EC59E98" w14:textId="58F185A2" w:rsidR="00452BDE" w:rsidRDefault="00452BDE" w:rsidP="00F170F3">
      <w:pPr>
        <w:widowControl w:val="0"/>
        <w:jc w:val="both"/>
        <w:rPr>
          <w:ins w:id="1551" w:author="ms699852" w:date="2017-10-19T13:19:00Z"/>
          <w:rFonts w:ascii="Arial" w:hAnsi="Arial" w:cs="Arial"/>
          <w:sz w:val="16"/>
          <w:szCs w:val="16"/>
          <w:lang w:val="en-US"/>
        </w:rPr>
      </w:pPr>
    </w:p>
    <w:p w14:paraId="170DDEA4" w14:textId="07781B6A" w:rsidR="00452BDE" w:rsidRDefault="00452BDE" w:rsidP="00F170F3">
      <w:pPr>
        <w:widowControl w:val="0"/>
        <w:jc w:val="both"/>
        <w:rPr>
          <w:ins w:id="1552" w:author="ms699852" w:date="2017-10-19T13:20:00Z"/>
          <w:rFonts w:ascii="Arial" w:hAnsi="Arial" w:cs="Arial"/>
          <w:sz w:val="16"/>
          <w:szCs w:val="16"/>
          <w:lang w:val="en-US"/>
        </w:rPr>
      </w:pPr>
      <w:ins w:id="1553" w:author="ms699852" w:date="2017-10-19T13:19:00Z">
        <w:r w:rsidRPr="00452BDE">
          <w:rPr>
            <w:rFonts w:ascii="Arial" w:hAnsi="Arial" w:cs="Arial"/>
            <w:sz w:val="16"/>
            <w:szCs w:val="16"/>
            <w:rPrChange w:id="1554" w:author="ms699852" w:date="2017-10-19T13:20:00Z">
              <w:rPr>
                <w:rFonts w:ascii="Arial" w:hAnsi="Arial" w:cs="Arial"/>
                <w:sz w:val="16"/>
                <w:szCs w:val="16"/>
                <w:lang w:val="en-US"/>
              </w:rPr>
            </w:rPrChange>
          </w:rPr>
          <w:t>3</w:t>
        </w:r>
      </w:ins>
      <w:ins w:id="1555" w:author="ms699852" w:date="2017-10-19T13:21:00Z">
        <w:r>
          <w:rPr>
            <w:rFonts w:ascii="Arial" w:hAnsi="Arial" w:cs="Arial"/>
            <w:sz w:val="16"/>
            <w:szCs w:val="16"/>
          </w:rPr>
          <w:t>5</w:t>
        </w:r>
      </w:ins>
      <w:ins w:id="1556" w:author="ms699852" w:date="2017-10-19T13:19:00Z">
        <w:r w:rsidRPr="00452BDE">
          <w:rPr>
            <w:rFonts w:ascii="Arial" w:hAnsi="Arial" w:cs="Arial"/>
            <w:sz w:val="16"/>
            <w:szCs w:val="16"/>
            <w:rPrChange w:id="1557" w:author="ms699852" w:date="2017-10-19T13:20:00Z">
              <w:rPr>
                <w:rFonts w:ascii="Arial" w:hAnsi="Arial" w:cs="Arial"/>
                <w:sz w:val="16"/>
                <w:szCs w:val="16"/>
                <w:lang w:val="en-US"/>
              </w:rPr>
            </w:rPrChange>
          </w:rPr>
          <w:t xml:space="preserve">. </w:t>
        </w:r>
      </w:ins>
      <w:proofErr w:type="spellStart"/>
      <w:ins w:id="1558" w:author="ms699852" w:date="2017-10-19T13:20:00Z">
        <w:r w:rsidRPr="00452BDE">
          <w:rPr>
            <w:rFonts w:ascii="Arial" w:hAnsi="Arial" w:cs="Arial"/>
            <w:sz w:val="16"/>
            <w:szCs w:val="16"/>
            <w:rPrChange w:id="1559" w:author="ms699852" w:date="2017-10-19T13:20:00Z">
              <w:rPr>
                <w:rFonts w:ascii="Arial" w:hAnsi="Arial" w:cs="Arial"/>
                <w:sz w:val="16"/>
                <w:szCs w:val="16"/>
                <w:lang w:val="en-US"/>
              </w:rPr>
            </w:rPrChange>
          </w:rPr>
          <w:t>Hudelist</w:t>
        </w:r>
        <w:proofErr w:type="spellEnd"/>
        <w:r w:rsidRPr="00452BDE">
          <w:rPr>
            <w:rFonts w:ascii="Arial" w:hAnsi="Arial" w:cs="Arial"/>
            <w:sz w:val="16"/>
            <w:szCs w:val="16"/>
            <w:rPrChange w:id="1560" w:author="ms699852" w:date="2017-10-19T13:20:00Z">
              <w:rPr>
                <w:rFonts w:ascii="Arial" w:hAnsi="Arial" w:cs="Arial"/>
                <w:sz w:val="16"/>
                <w:szCs w:val="16"/>
                <w:lang w:val="en-US"/>
              </w:rPr>
            </w:rPrChange>
          </w:rPr>
          <w:t xml:space="preserve">, M. A., </w:t>
        </w:r>
        <w:proofErr w:type="spellStart"/>
        <w:r w:rsidRPr="00452BDE">
          <w:rPr>
            <w:rFonts w:ascii="Arial" w:hAnsi="Arial" w:cs="Arial"/>
            <w:sz w:val="16"/>
            <w:szCs w:val="16"/>
            <w:rPrChange w:id="1561" w:author="ms699852" w:date="2017-10-19T13:20:00Z">
              <w:rPr>
                <w:rFonts w:ascii="Arial" w:hAnsi="Arial" w:cs="Arial"/>
                <w:sz w:val="16"/>
                <w:szCs w:val="16"/>
                <w:lang w:val="en-US"/>
              </w:rPr>
            </w:rPrChange>
          </w:rPr>
          <w:t>Cobârzan</w:t>
        </w:r>
        <w:proofErr w:type="spellEnd"/>
        <w:r w:rsidRPr="00452BDE">
          <w:rPr>
            <w:rFonts w:ascii="Arial" w:hAnsi="Arial" w:cs="Arial"/>
            <w:sz w:val="16"/>
            <w:szCs w:val="16"/>
            <w:rPrChange w:id="1562" w:author="ms699852" w:date="2017-10-19T13:20:00Z">
              <w:rPr>
                <w:rFonts w:ascii="Arial" w:hAnsi="Arial" w:cs="Arial"/>
                <w:sz w:val="16"/>
                <w:szCs w:val="16"/>
                <w:lang w:val="en-US"/>
              </w:rPr>
            </w:rPrChange>
          </w:rPr>
          <w:t xml:space="preserve">, C., &amp; </w:t>
        </w:r>
        <w:proofErr w:type="spellStart"/>
        <w:r w:rsidRPr="00452BDE">
          <w:rPr>
            <w:rFonts w:ascii="Arial" w:hAnsi="Arial" w:cs="Arial"/>
            <w:sz w:val="16"/>
            <w:szCs w:val="16"/>
            <w:rPrChange w:id="1563" w:author="ms699852" w:date="2017-10-19T13:20:00Z">
              <w:rPr>
                <w:rFonts w:ascii="Arial" w:hAnsi="Arial" w:cs="Arial"/>
                <w:sz w:val="16"/>
                <w:szCs w:val="16"/>
                <w:lang w:val="en-US"/>
              </w:rPr>
            </w:rPrChange>
          </w:rPr>
          <w:t>Schoeffmann</w:t>
        </w:r>
        <w:proofErr w:type="spellEnd"/>
        <w:r w:rsidRPr="00452BDE">
          <w:rPr>
            <w:rFonts w:ascii="Arial" w:hAnsi="Arial" w:cs="Arial"/>
            <w:sz w:val="16"/>
            <w:szCs w:val="16"/>
            <w:rPrChange w:id="1564" w:author="ms699852" w:date="2017-10-19T13:20:00Z">
              <w:rPr>
                <w:rFonts w:ascii="Arial" w:hAnsi="Arial" w:cs="Arial"/>
                <w:sz w:val="16"/>
                <w:szCs w:val="16"/>
                <w:lang w:val="en-US"/>
              </w:rPr>
            </w:rPrChange>
          </w:rPr>
          <w:t xml:space="preserve">, K. (2014, April). </w:t>
        </w:r>
        <w:r w:rsidR="00A361BE">
          <w:rPr>
            <w:rFonts w:ascii="Arial" w:hAnsi="Arial" w:cs="Arial"/>
            <w:sz w:val="16"/>
            <w:szCs w:val="16"/>
            <w:lang w:val="en-US"/>
          </w:rPr>
          <w:t>OpenCV</w:t>
        </w:r>
        <w:r w:rsidRPr="00452BDE">
          <w:rPr>
            <w:rFonts w:ascii="Arial" w:hAnsi="Arial" w:cs="Arial"/>
            <w:sz w:val="16"/>
            <w:szCs w:val="16"/>
            <w:lang w:val="en-US"/>
          </w:rPr>
          <w:t xml:space="preserve"> performance measurements on mobile devices. In Proceedings of International Conference on Multimedia Retrieval (p. 479). ACM.</w:t>
        </w:r>
      </w:ins>
    </w:p>
    <w:p w14:paraId="076B520C" w14:textId="3B375467" w:rsidR="00452BDE" w:rsidRDefault="00452BDE" w:rsidP="00F170F3">
      <w:pPr>
        <w:widowControl w:val="0"/>
        <w:jc w:val="both"/>
        <w:rPr>
          <w:ins w:id="1565" w:author="ms699852" w:date="2017-10-19T13:20:00Z"/>
          <w:rFonts w:ascii="Arial" w:hAnsi="Arial" w:cs="Arial"/>
          <w:sz w:val="16"/>
          <w:szCs w:val="16"/>
          <w:lang w:val="en-US"/>
        </w:rPr>
      </w:pPr>
    </w:p>
    <w:p w14:paraId="54ADB62E" w14:textId="46DF9592" w:rsidR="00452BDE" w:rsidRDefault="00452BDE" w:rsidP="00F170F3">
      <w:pPr>
        <w:widowControl w:val="0"/>
        <w:jc w:val="both"/>
        <w:rPr>
          <w:ins w:id="1566" w:author="ms699852" w:date="2017-10-19T13:21:00Z"/>
          <w:rFonts w:ascii="Arial" w:hAnsi="Arial" w:cs="Arial"/>
          <w:sz w:val="16"/>
          <w:szCs w:val="16"/>
          <w:lang w:val="en-US"/>
        </w:rPr>
      </w:pPr>
      <w:ins w:id="1567" w:author="ms699852" w:date="2017-10-19T13:21:00Z">
        <w:r>
          <w:rPr>
            <w:rFonts w:ascii="Arial" w:hAnsi="Arial" w:cs="Arial"/>
            <w:sz w:val="16"/>
            <w:szCs w:val="16"/>
            <w:lang w:val="en-US"/>
          </w:rPr>
          <w:t xml:space="preserve">36. </w:t>
        </w:r>
        <w:r w:rsidRPr="00452BDE">
          <w:rPr>
            <w:rFonts w:ascii="Arial" w:hAnsi="Arial" w:cs="Arial"/>
            <w:sz w:val="16"/>
            <w:szCs w:val="16"/>
            <w:lang w:val="en-US"/>
          </w:rPr>
          <w:t xml:space="preserve">Blum, J. R., </w:t>
        </w:r>
        <w:proofErr w:type="spellStart"/>
        <w:r w:rsidRPr="00452BDE">
          <w:rPr>
            <w:rFonts w:ascii="Arial" w:hAnsi="Arial" w:cs="Arial"/>
            <w:sz w:val="16"/>
            <w:szCs w:val="16"/>
            <w:lang w:val="en-US"/>
          </w:rPr>
          <w:t>Greencorn</w:t>
        </w:r>
        <w:proofErr w:type="spellEnd"/>
        <w:r w:rsidRPr="00452BDE">
          <w:rPr>
            <w:rFonts w:ascii="Arial" w:hAnsi="Arial" w:cs="Arial"/>
            <w:sz w:val="16"/>
            <w:szCs w:val="16"/>
            <w:lang w:val="en-US"/>
          </w:rPr>
          <w:t xml:space="preserve">, D. G., &amp; </w:t>
        </w:r>
        <w:proofErr w:type="spellStart"/>
        <w:r w:rsidRPr="00452BDE">
          <w:rPr>
            <w:rFonts w:ascii="Arial" w:hAnsi="Arial" w:cs="Arial"/>
            <w:sz w:val="16"/>
            <w:szCs w:val="16"/>
            <w:lang w:val="en-US"/>
          </w:rPr>
          <w:t>Cooperstock</w:t>
        </w:r>
        <w:proofErr w:type="spellEnd"/>
        <w:r w:rsidRPr="00452BDE">
          <w:rPr>
            <w:rFonts w:ascii="Arial" w:hAnsi="Arial" w:cs="Arial"/>
            <w:sz w:val="16"/>
            <w:szCs w:val="16"/>
            <w:lang w:val="en-US"/>
          </w:rPr>
          <w:t>, J. R. (2012, December). Smartphone sensor reliability for augmented reality applications. In International Conference on Mobile and Ubiquitous Systems: Computing, Networking, and Services (pp. 127-138). Springer, Berlin, Heidelberg.</w:t>
        </w:r>
      </w:ins>
    </w:p>
    <w:p w14:paraId="0A79D3CA" w14:textId="7EBEA660" w:rsidR="00452BDE" w:rsidRDefault="00452BDE" w:rsidP="00F170F3">
      <w:pPr>
        <w:widowControl w:val="0"/>
        <w:jc w:val="both"/>
        <w:rPr>
          <w:ins w:id="1568" w:author="ms699852" w:date="2017-10-19T13:21:00Z"/>
          <w:rFonts w:ascii="Arial" w:hAnsi="Arial" w:cs="Arial"/>
          <w:sz w:val="16"/>
          <w:szCs w:val="16"/>
          <w:lang w:val="en-US"/>
        </w:rPr>
      </w:pPr>
    </w:p>
    <w:p w14:paraId="7301A157" w14:textId="024AD2FB" w:rsidR="00452BDE" w:rsidRDefault="00452BDE" w:rsidP="00F170F3">
      <w:pPr>
        <w:widowControl w:val="0"/>
        <w:jc w:val="both"/>
        <w:rPr>
          <w:ins w:id="1569" w:author="ms699852" w:date="2017-10-19T13:22:00Z"/>
          <w:rFonts w:ascii="Arial" w:hAnsi="Arial" w:cs="Arial"/>
          <w:sz w:val="16"/>
          <w:szCs w:val="16"/>
          <w:lang w:val="en-US"/>
        </w:rPr>
      </w:pPr>
      <w:ins w:id="1570" w:author="ms699852" w:date="2017-10-19T13:22:00Z">
        <w:r>
          <w:rPr>
            <w:rFonts w:ascii="Arial" w:hAnsi="Arial" w:cs="Arial"/>
            <w:sz w:val="16"/>
            <w:szCs w:val="16"/>
            <w:lang w:val="en-US"/>
          </w:rPr>
          <w:t xml:space="preserve">37. </w:t>
        </w:r>
        <w:proofErr w:type="spellStart"/>
        <w:r w:rsidRPr="00452BDE">
          <w:rPr>
            <w:rFonts w:ascii="Arial" w:hAnsi="Arial" w:cs="Arial"/>
            <w:sz w:val="16"/>
            <w:szCs w:val="16"/>
            <w:lang w:val="en-US"/>
          </w:rPr>
          <w:t>Novakova</w:t>
        </w:r>
        <w:proofErr w:type="spellEnd"/>
        <w:r w:rsidRPr="00452BDE">
          <w:rPr>
            <w:rFonts w:ascii="Arial" w:hAnsi="Arial" w:cs="Arial"/>
            <w:sz w:val="16"/>
            <w:szCs w:val="16"/>
            <w:lang w:val="en-US"/>
          </w:rPr>
          <w:t xml:space="preserve">, L., &amp; </w:t>
        </w:r>
        <w:proofErr w:type="spellStart"/>
        <w:r w:rsidRPr="00452BDE">
          <w:rPr>
            <w:rFonts w:ascii="Arial" w:hAnsi="Arial" w:cs="Arial"/>
            <w:sz w:val="16"/>
            <w:szCs w:val="16"/>
            <w:lang w:val="en-US"/>
          </w:rPr>
          <w:t>Pavlis</w:t>
        </w:r>
        <w:proofErr w:type="spellEnd"/>
        <w:r w:rsidRPr="00452BDE">
          <w:rPr>
            <w:rFonts w:ascii="Arial" w:hAnsi="Arial" w:cs="Arial"/>
            <w:sz w:val="16"/>
            <w:szCs w:val="16"/>
            <w:lang w:val="en-US"/>
          </w:rPr>
          <w:t>, T. L. (2017). Assessment of the precision of smart phones and tablets for measurement of planar orientations: A case study. Journal of Structural Geology, 97, 93-103.</w:t>
        </w:r>
      </w:ins>
    </w:p>
    <w:p w14:paraId="0B8CA54D" w14:textId="6C0398E2" w:rsidR="00452BDE" w:rsidRDefault="00452BDE" w:rsidP="00F170F3">
      <w:pPr>
        <w:widowControl w:val="0"/>
        <w:jc w:val="both"/>
        <w:rPr>
          <w:ins w:id="1571" w:author="ms699852" w:date="2017-10-19T13:24:00Z"/>
          <w:rFonts w:ascii="Arial" w:hAnsi="Arial" w:cs="Arial"/>
          <w:sz w:val="16"/>
          <w:szCs w:val="16"/>
          <w:lang w:val="en-US"/>
        </w:rPr>
      </w:pPr>
    </w:p>
    <w:p w14:paraId="2BA3B4F4" w14:textId="77777777" w:rsidR="00BA27F9" w:rsidRDefault="00BA27F9" w:rsidP="00BA27F9">
      <w:pPr>
        <w:widowControl w:val="0"/>
        <w:jc w:val="both"/>
        <w:rPr>
          <w:ins w:id="1572" w:author="ms699852" w:date="2017-10-19T13:24:00Z"/>
          <w:rFonts w:ascii="Arial" w:hAnsi="Arial" w:cs="Arial"/>
          <w:sz w:val="16"/>
          <w:szCs w:val="16"/>
          <w:lang w:val="en-US"/>
        </w:rPr>
      </w:pPr>
      <w:ins w:id="1573" w:author="ms699852" w:date="2017-10-19T13:24:00Z">
        <w:r w:rsidRPr="00BA27F9">
          <w:rPr>
            <w:rFonts w:ascii="Arial" w:hAnsi="Arial" w:cs="Arial"/>
            <w:sz w:val="16"/>
            <w:szCs w:val="16"/>
            <w:rPrChange w:id="1574" w:author="ms699852" w:date="2017-10-19T13:24:00Z">
              <w:rPr>
                <w:rFonts w:ascii="Arial" w:hAnsi="Arial" w:cs="Arial"/>
                <w:sz w:val="16"/>
                <w:szCs w:val="16"/>
                <w:lang w:val="en-US"/>
              </w:rPr>
            </w:rPrChange>
          </w:rPr>
          <w:t xml:space="preserve">38. Wang, J., Schindler, G., &amp; Essa, I. (2012, September). </w:t>
        </w:r>
        <w:r w:rsidRPr="00BA27F9">
          <w:rPr>
            <w:rFonts w:ascii="Arial" w:hAnsi="Arial" w:cs="Arial"/>
            <w:sz w:val="16"/>
            <w:szCs w:val="16"/>
            <w:lang w:val="en-US"/>
          </w:rPr>
          <w:t>Orientation-aware scene understanding for mobile cameras. In Proceedings of the 2012 ACM Conference on Ubiquitou</w:t>
        </w:r>
        <w:r>
          <w:rPr>
            <w:rFonts w:ascii="Arial" w:hAnsi="Arial" w:cs="Arial"/>
            <w:sz w:val="16"/>
            <w:szCs w:val="16"/>
            <w:lang w:val="en-US"/>
          </w:rPr>
          <w:t>s Computing (pp. 260-269). ACM.</w:t>
        </w:r>
      </w:ins>
    </w:p>
    <w:p w14:paraId="38448F85" w14:textId="77777777" w:rsidR="00BA27F9" w:rsidRDefault="00BA27F9" w:rsidP="00BA27F9">
      <w:pPr>
        <w:widowControl w:val="0"/>
        <w:jc w:val="both"/>
        <w:rPr>
          <w:ins w:id="1575" w:author="ms699852" w:date="2017-10-19T13:24:00Z"/>
          <w:rFonts w:ascii="Arial" w:hAnsi="Arial" w:cs="Arial"/>
          <w:sz w:val="16"/>
          <w:szCs w:val="16"/>
          <w:lang w:val="en-US"/>
        </w:rPr>
      </w:pPr>
    </w:p>
    <w:p w14:paraId="22C6CEBD" w14:textId="1AC02AF7" w:rsidR="00BA27F9" w:rsidRDefault="00BA27F9" w:rsidP="00BA27F9">
      <w:pPr>
        <w:widowControl w:val="0"/>
        <w:jc w:val="both"/>
        <w:rPr>
          <w:ins w:id="1576" w:author="ms699852" w:date="2017-10-19T13:29:00Z"/>
          <w:rFonts w:ascii="Arial" w:hAnsi="Arial" w:cs="Arial"/>
          <w:sz w:val="16"/>
          <w:szCs w:val="16"/>
          <w:lang w:val="en-US"/>
        </w:rPr>
      </w:pPr>
      <w:ins w:id="1577" w:author="ms699852" w:date="2017-10-19T13:24:00Z">
        <w:r>
          <w:rPr>
            <w:rFonts w:ascii="Arial" w:hAnsi="Arial" w:cs="Arial"/>
            <w:sz w:val="16"/>
            <w:szCs w:val="16"/>
            <w:lang w:val="en-US"/>
          </w:rPr>
          <w:t xml:space="preserve">39. </w:t>
        </w:r>
        <w:proofErr w:type="spellStart"/>
        <w:r>
          <w:rPr>
            <w:rFonts w:ascii="Arial" w:hAnsi="Arial" w:cs="Arial"/>
            <w:sz w:val="16"/>
            <w:szCs w:val="16"/>
            <w:lang w:val="en-US"/>
          </w:rPr>
          <w:t>Kehl</w:t>
        </w:r>
        <w:proofErr w:type="spellEnd"/>
        <w:r>
          <w:rPr>
            <w:rFonts w:ascii="Arial" w:hAnsi="Arial" w:cs="Arial"/>
            <w:sz w:val="16"/>
            <w:szCs w:val="16"/>
            <w:lang w:val="en-US"/>
          </w:rPr>
          <w:t xml:space="preserve">, </w:t>
        </w:r>
      </w:ins>
      <w:ins w:id="1578" w:author="ms699852" w:date="2017-10-19T13:26:00Z">
        <w:r>
          <w:rPr>
            <w:rFonts w:ascii="Arial" w:hAnsi="Arial" w:cs="Arial"/>
            <w:sz w:val="16"/>
            <w:szCs w:val="16"/>
            <w:lang w:val="en-US"/>
          </w:rPr>
          <w:t xml:space="preserve">C., Buckley, S., </w:t>
        </w:r>
        <w:proofErr w:type="spellStart"/>
        <w:r>
          <w:rPr>
            <w:rFonts w:ascii="Arial" w:hAnsi="Arial" w:cs="Arial"/>
            <w:sz w:val="16"/>
            <w:szCs w:val="16"/>
            <w:lang w:val="en-US"/>
          </w:rPr>
          <w:t>Viseur</w:t>
        </w:r>
        <w:proofErr w:type="spellEnd"/>
        <w:r>
          <w:rPr>
            <w:rFonts w:ascii="Arial" w:hAnsi="Arial" w:cs="Arial"/>
            <w:sz w:val="16"/>
            <w:szCs w:val="16"/>
            <w:lang w:val="en-US"/>
          </w:rPr>
          <w:t xml:space="preserve">, S., </w:t>
        </w:r>
        <w:proofErr w:type="spellStart"/>
        <w:r>
          <w:rPr>
            <w:rFonts w:ascii="Arial" w:hAnsi="Arial" w:cs="Arial"/>
            <w:sz w:val="16"/>
            <w:szCs w:val="16"/>
            <w:lang w:val="en-US"/>
          </w:rPr>
          <w:t>Gawthorpe</w:t>
        </w:r>
        <w:proofErr w:type="spellEnd"/>
        <w:r>
          <w:rPr>
            <w:rFonts w:ascii="Arial" w:hAnsi="Arial" w:cs="Arial"/>
            <w:sz w:val="16"/>
            <w:szCs w:val="16"/>
            <w:lang w:val="en-US"/>
          </w:rPr>
          <w:t>, R. L., Mullins, J. R. &amp; Howell, J. A.</w:t>
        </w:r>
      </w:ins>
      <w:ins w:id="1579" w:author="ms699852" w:date="2017-10-19T13:27:00Z">
        <w:r>
          <w:rPr>
            <w:rFonts w:ascii="Arial" w:hAnsi="Arial" w:cs="Arial"/>
            <w:sz w:val="16"/>
            <w:szCs w:val="16"/>
            <w:lang w:val="en-US"/>
          </w:rPr>
          <w:t xml:space="preserve"> (2017</w:t>
        </w:r>
      </w:ins>
      <w:ins w:id="1580" w:author="ms699852" w:date="2017-10-19T13:28:00Z">
        <w:r>
          <w:rPr>
            <w:rFonts w:ascii="Arial" w:hAnsi="Arial" w:cs="Arial"/>
            <w:sz w:val="16"/>
            <w:szCs w:val="16"/>
            <w:lang w:val="en-US"/>
          </w:rPr>
          <w:t>c</w:t>
        </w:r>
      </w:ins>
      <w:ins w:id="1581" w:author="ms699852" w:date="2017-10-19T13:27:00Z">
        <w:r>
          <w:rPr>
            <w:rFonts w:ascii="Arial" w:hAnsi="Arial" w:cs="Arial"/>
            <w:sz w:val="16"/>
            <w:szCs w:val="16"/>
            <w:lang w:val="en-US"/>
          </w:rPr>
          <w:t xml:space="preserve">, December). </w:t>
        </w:r>
        <w:r w:rsidRPr="00BA27F9">
          <w:rPr>
            <w:rFonts w:ascii="Arial" w:hAnsi="Arial" w:cs="Arial"/>
            <w:sz w:val="16"/>
            <w:szCs w:val="16"/>
            <w:lang w:val="en-US"/>
          </w:rPr>
          <w:t>Mapping field photos to textured surface meshes directly on mobile devices</w:t>
        </w:r>
        <w:r>
          <w:rPr>
            <w:rFonts w:ascii="Arial" w:hAnsi="Arial" w:cs="Arial"/>
            <w:sz w:val="16"/>
            <w:szCs w:val="16"/>
            <w:lang w:val="en-US"/>
          </w:rPr>
          <w:t>. Accepted for publication in: The Photogrammetric Record.</w:t>
        </w:r>
      </w:ins>
    </w:p>
    <w:p w14:paraId="593D0053" w14:textId="14424BA5" w:rsidR="00BA27F9" w:rsidRDefault="00BA27F9" w:rsidP="00BA27F9">
      <w:pPr>
        <w:widowControl w:val="0"/>
        <w:jc w:val="both"/>
        <w:rPr>
          <w:ins w:id="1582" w:author="ms699852" w:date="2017-10-19T13:29:00Z"/>
          <w:rFonts w:ascii="Arial" w:hAnsi="Arial" w:cs="Arial"/>
          <w:sz w:val="16"/>
          <w:szCs w:val="16"/>
          <w:lang w:val="en-US"/>
        </w:rPr>
      </w:pPr>
    </w:p>
    <w:p w14:paraId="4E5CA419" w14:textId="2336E885" w:rsidR="00BA27F9" w:rsidRDefault="00BA27F9" w:rsidP="00BA27F9">
      <w:pPr>
        <w:widowControl w:val="0"/>
        <w:jc w:val="both"/>
        <w:rPr>
          <w:ins w:id="1583" w:author="ms699852" w:date="2017-10-19T13:22:00Z"/>
          <w:rFonts w:ascii="Arial" w:hAnsi="Arial" w:cs="Arial"/>
          <w:sz w:val="16"/>
          <w:szCs w:val="16"/>
          <w:lang w:val="en-US"/>
        </w:rPr>
      </w:pPr>
      <w:ins w:id="1584" w:author="ms699852" w:date="2017-10-19T13:29:00Z">
        <w:r>
          <w:rPr>
            <w:rFonts w:ascii="Arial" w:hAnsi="Arial" w:cs="Arial"/>
            <w:sz w:val="16"/>
            <w:szCs w:val="16"/>
          </w:rPr>
          <w:t xml:space="preserve">40. </w:t>
        </w:r>
        <w:r w:rsidRPr="00BA27F9">
          <w:rPr>
            <w:rFonts w:ascii="Arial" w:hAnsi="Arial" w:cs="Arial"/>
            <w:sz w:val="16"/>
            <w:szCs w:val="16"/>
            <w:rPrChange w:id="1585" w:author="ms699852" w:date="2017-10-19T13:29:00Z">
              <w:rPr>
                <w:rFonts w:ascii="Arial" w:hAnsi="Arial" w:cs="Arial"/>
                <w:sz w:val="16"/>
                <w:szCs w:val="16"/>
                <w:lang w:val="en-US"/>
              </w:rPr>
            </w:rPrChange>
          </w:rPr>
          <w:t xml:space="preserve">Van De </w:t>
        </w:r>
        <w:proofErr w:type="spellStart"/>
        <w:r w:rsidRPr="00BA27F9">
          <w:rPr>
            <w:rFonts w:ascii="Arial" w:hAnsi="Arial" w:cs="Arial"/>
            <w:sz w:val="16"/>
            <w:szCs w:val="16"/>
            <w:rPrChange w:id="1586" w:author="ms699852" w:date="2017-10-19T13:29:00Z">
              <w:rPr>
                <w:rFonts w:ascii="Arial" w:hAnsi="Arial" w:cs="Arial"/>
                <w:sz w:val="16"/>
                <w:szCs w:val="16"/>
                <w:lang w:val="en-US"/>
              </w:rPr>
            </w:rPrChange>
          </w:rPr>
          <w:t>Weijer</w:t>
        </w:r>
        <w:proofErr w:type="spellEnd"/>
        <w:r w:rsidRPr="00BA27F9">
          <w:rPr>
            <w:rFonts w:ascii="Arial" w:hAnsi="Arial" w:cs="Arial"/>
            <w:sz w:val="16"/>
            <w:szCs w:val="16"/>
            <w:rPrChange w:id="1587" w:author="ms699852" w:date="2017-10-19T13:29:00Z">
              <w:rPr>
                <w:rFonts w:ascii="Arial" w:hAnsi="Arial" w:cs="Arial"/>
                <w:sz w:val="16"/>
                <w:szCs w:val="16"/>
                <w:lang w:val="en-US"/>
              </w:rPr>
            </w:rPrChange>
          </w:rPr>
          <w:t xml:space="preserve">, J., &amp; Schmid, C. (2006). </w:t>
        </w:r>
        <w:r w:rsidRPr="00BA27F9">
          <w:rPr>
            <w:rFonts w:ascii="Arial" w:hAnsi="Arial" w:cs="Arial"/>
            <w:sz w:val="16"/>
            <w:szCs w:val="16"/>
            <w:lang w:val="en-US"/>
          </w:rPr>
          <w:t>Coloring local feature extraction. Computer Vision–ECCV 2006, 334-348.</w:t>
        </w:r>
      </w:ins>
    </w:p>
    <w:p w14:paraId="118E9409" w14:textId="513956B4" w:rsidR="00452BDE" w:rsidRDefault="00452BDE" w:rsidP="00F170F3">
      <w:pPr>
        <w:widowControl w:val="0"/>
        <w:jc w:val="both"/>
        <w:rPr>
          <w:ins w:id="1588" w:author="ms699852" w:date="2017-10-19T13:28:00Z"/>
          <w:rFonts w:ascii="Arial" w:hAnsi="Arial" w:cs="Arial"/>
          <w:sz w:val="16"/>
          <w:szCs w:val="16"/>
          <w:lang w:val="en-US"/>
        </w:rPr>
      </w:pPr>
    </w:p>
    <w:p w14:paraId="34FABBD9" w14:textId="703F7421" w:rsidR="00BA27F9" w:rsidRDefault="00BA27F9" w:rsidP="00F170F3">
      <w:pPr>
        <w:widowControl w:val="0"/>
        <w:jc w:val="both"/>
        <w:rPr>
          <w:ins w:id="1589" w:author="ms699852" w:date="2017-10-19T13:33:00Z"/>
          <w:rFonts w:ascii="Arial" w:hAnsi="Arial" w:cs="Arial"/>
          <w:sz w:val="16"/>
          <w:szCs w:val="16"/>
          <w:lang w:val="en-US"/>
        </w:rPr>
      </w:pPr>
      <w:ins w:id="1590" w:author="ms699852" w:date="2017-10-19T13:32:00Z">
        <w:r>
          <w:rPr>
            <w:rFonts w:ascii="Arial" w:hAnsi="Arial" w:cs="Arial"/>
            <w:sz w:val="16"/>
            <w:szCs w:val="16"/>
            <w:lang w:val="en-US"/>
          </w:rPr>
          <w:t xml:space="preserve">41. </w:t>
        </w:r>
        <w:proofErr w:type="spellStart"/>
        <w:r w:rsidRPr="00BA27F9">
          <w:rPr>
            <w:rFonts w:ascii="Arial" w:hAnsi="Arial" w:cs="Arial"/>
            <w:sz w:val="16"/>
            <w:szCs w:val="16"/>
            <w:lang w:val="en-US"/>
          </w:rPr>
          <w:t>Ligorio</w:t>
        </w:r>
        <w:proofErr w:type="spellEnd"/>
        <w:r w:rsidRPr="00BA27F9">
          <w:rPr>
            <w:rFonts w:ascii="Arial" w:hAnsi="Arial" w:cs="Arial"/>
            <w:sz w:val="16"/>
            <w:szCs w:val="16"/>
            <w:lang w:val="en-US"/>
          </w:rPr>
          <w:t>, G., &amp; Sabatini, A. M. (2013). Extended Kalman filter-based methods for pose estimation using visual, inertial and magnetic sensors: Comparative analysis and performance evaluation. Sensors, 13(2), 1919-1941.</w:t>
        </w:r>
      </w:ins>
    </w:p>
    <w:p w14:paraId="201973EF" w14:textId="0B816095" w:rsidR="00BA27F9" w:rsidRDefault="00BA27F9" w:rsidP="00F170F3">
      <w:pPr>
        <w:widowControl w:val="0"/>
        <w:jc w:val="both"/>
        <w:rPr>
          <w:ins w:id="1591" w:author="ms699852" w:date="2017-10-19T13:33:00Z"/>
          <w:rFonts w:ascii="Arial" w:hAnsi="Arial" w:cs="Arial"/>
          <w:sz w:val="16"/>
          <w:szCs w:val="16"/>
          <w:lang w:val="en-US"/>
        </w:rPr>
      </w:pPr>
    </w:p>
    <w:p w14:paraId="70CEBFB8" w14:textId="22F3D1FA" w:rsidR="00BA27F9" w:rsidRDefault="00A361BE" w:rsidP="00F170F3">
      <w:pPr>
        <w:widowControl w:val="0"/>
        <w:jc w:val="both"/>
        <w:rPr>
          <w:ins w:id="1592" w:author="ms699852" w:date="2017-10-19T13:36:00Z"/>
          <w:rFonts w:ascii="Arial" w:hAnsi="Arial" w:cs="Arial"/>
          <w:sz w:val="16"/>
          <w:szCs w:val="16"/>
          <w:lang w:val="en-US"/>
        </w:rPr>
      </w:pPr>
      <w:ins w:id="1593" w:author="ms699852" w:date="2017-10-19T13:35:00Z">
        <w:r>
          <w:rPr>
            <w:rFonts w:ascii="Arial" w:hAnsi="Arial" w:cs="Arial"/>
            <w:sz w:val="16"/>
            <w:szCs w:val="16"/>
            <w:lang w:val="en-US"/>
          </w:rPr>
          <w:t xml:space="preserve">42. </w:t>
        </w:r>
        <w:r w:rsidRPr="00A361BE">
          <w:rPr>
            <w:rFonts w:ascii="Arial" w:hAnsi="Arial" w:cs="Arial"/>
            <w:sz w:val="16"/>
            <w:szCs w:val="16"/>
            <w:lang w:val="en-US"/>
          </w:rPr>
          <w:t xml:space="preserve">García, S., </w:t>
        </w:r>
        <w:proofErr w:type="spellStart"/>
        <w:r w:rsidRPr="00A361BE">
          <w:rPr>
            <w:rFonts w:ascii="Arial" w:hAnsi="Arial" w:cs="Arial"/>
            <w:sz w:val="16"/>
            <w:szCs w:val="16"/>
            <w:lang w:val="en-US"/>
          </w:rPr>
          <w:t>Pagés</w:t>
        </w:r>
        <w:proofErr w:type="spellEnd"/>
        <w:r w:rsidRPr="00A361BE">
          <w:rPr>
            <w:rFonts w:ascii="Arial" w:hAnsi="Arial" w:cs="Arial"/>
            <w:sz w:val="16"/>
            <w:szCs w:val="16"/>
            <w:lang w:val="en-US"/>
          </w:rPr>
          <w:t xml:space="preserve">, R., </w:t>
        </w:r>
        <w:proofErr w:type="spellStart"/>
        <w:r w:rsidRPr="00A361BE">
          <w:rPr>
            <w:rFonts w:ascii="Arial" w:hAnsi="Arial" w:cs="Arial"/>
            <w:sz w:val="16"/>
            <w:szCs w:val="16"/>
            <w:lang w:val="en-US"/>
          </w:rPr>
          <w:t>Berjón</w:t>
        </w:r>
        <w:proofErr w:type="spellEnd"/>
        <w:r w:rsidRPr="00A361BE">
          <w:rPr>
            <w:rFonts w:ascii="Arial" w:hAnsi="Arial" w:cs="Arial"/>
            <w:sz w:val="16"/>
            <w:szCs w:val="16"/>
            <w:lang w:val="en-US"/>
          </w:rPr>
          <w:t xml:space="preserve">, D., &amp; </w:t>
        </w:r>
        <w:proofErr w:type="spellStart"/>
        <w:r w:rsidRPr="00A361BE">
          <w:rPr>
            <w:rFonts w:ascii="Arial" w:hAnsi="Arial" w:cs="Arial"/>
            <w:sz w:val="16"/>
            <w:szCs w:val="16"/>
            <w:lang w:val="en-US"/>
          </w:rPr>
          <w:t>Morán</w:t>
        </w:r>
        <w:proofErr w:type="spellEnd"/>
        <w:r w:rsidRPr="00A361BE">
          <w:rPr>
            <w:rFonts w:ascii="Arial" w:hAnsi="Arial" w:cs="Arial"/>
            <w:sz w:val="16"/>
            <w:szCs w:val="16"/>
            <w:lang w:val="en-US"/>
          </w:rPr>
          <w:t>, F. (2015, June). Textured splat-based point clouds for rendering in handheld devices. In Proceedings of the 20th International Conference on 3D Web Technology (pp. 227-230). ACM.</w:t>
        </w:r>
      </w:ins>
    </w:p>
    <w:p w14:paraId="7ECB1977" w14:textId="509CEC88" w:rsidR="00A361BE" w:rsidRDefault="00A361BE" w:rsidP="00F170F3">
      <w:pPr>
        <w:widowControl w:val="0"/>
        <w:jc w:val="both"/>
        <w:rPr>
          <w:ins w:id="1594" w:author="ms699852" w:date="2017-10-19T13:36:00Z"/>
          <w:rFonts w:ascii="Arial" w:hAnsi="Arial" w:cs="Arial"/>
          <w:sz w:val="16"/>
          <w:szCs w:val="16"/>
          <w:lang w:val="en-US"/>
        </w:rPr>
      </w:pPr>
    </w:p>
    <w:p w14:paraId="2F2AF274" w14:textId="6E1158EB" w:rsidR="00A361BE" w:rsidRDefault="00A361BE" w:rsidP="00F170F3">
      <w:pPr>
        <w:widowControl w:val="0"/>
        <w:jc w:val="both"/>
        <w:rPr>
          <w:ins w:id="1595" w:author="ms699852" w:date="2017-10-19T13:36:00Z"/>
          <w:rFonts w:ascii="Arial" w:hAnsi="Arial" w:cs="Arial"/>
          <w:sz w:val="16"/>
          <w:szCs w:val="16"/>
          <w:lang w:val="en-US"/>
        </w:rPr>
      </w:pPr>
      <w:ins w:id="1596" w:author="ms699852" w:date="2017-10-19T13:36:00Z">
        <w:r>
          <w:rPr>
            <w:rFonts w:ascii="Arial" w:hAnsi="Arial" w:cs="Arial"/>
            <w:sz w:val="16"/>
            <w:szCs w:val="16"/>
            <w:lang w:val="en-US"/>
          </w:rPr>
          <w:t xml:space="preserve">43. </w:t>
        </w:r>
        <w:proofErr w:type="spellStart"/>
        <w:r w:rsidRPr="00A361BE">
          <w:rPr>
            <w:rFonts w:ascii="Arial" w:hAnsi="Arial" w:cs="Arial"/>
            <w:sz w:val="16"/>
            <w:szCs w:val="16"/>
            <w:lang w:val="en-US"/>
          </w:rPr>
          <w:t>Agus</w:t>
        </w:r>
        <w:proofErr w:type="spellEnd"/>
        <w:r w:rsidRPr="00A361BE">
          <w:rPr>
            <w:rFonts w:ascii="Arial" w:hAnsi="Arial" w:cs="Arial"/>
            <w:sz w:val="16"/>
            <w:szCs w:val="16"/>
            <w:lang w:val="en-US"/>
          </w:rPr>
          <w:t xml:space="preserve">, M., </w:t>
        </w:r>
        <w:proofErr w:type="spellStart"/>
        <w:r w:rsidRPr="00A361BE">
          <w:rPr>
            <w:rFonts w:ascii="Arial" w:hAnsi="Arial" w:cs="Arial"/>
            <w:sz w:val="16"/>
            <w:szCs w:val="16"/>
            <w:lang w:val="en-US"/>
          </w:rPr>
          <w:t>Gobbetti</w:t>
        </w:r>
        <w:proofErr w:type="spellEnd"/>
        <w:r w:rsidRPr="00A361BE">
          <w:rPr>
            <w:rFonts w:ascii="Arial" w:hAnsi="Arial" w:cs="Arial"/>
            <w:sz w:val="16"/>
            <w:szCs w:val="16"/>
            <w:lang w:val="en-US"/>
          </w:rPr>
          <w:t xml:space="preserve">, E., </w:t>
        </w:r>
        <w:proofErr w:type="spellStart"/>
        <w:r w:rsidRPr="00A361BE">
          <w:rPr>
            <w:rFonts w:ascii="Arial" w:hAnsi="Arial" w:cs="Arial"/>
            <w:sz w:val="16"/>
            <w:szCs w:val="16"/>
            <w:lang w:val="en-US"/>
          </w:rPr>
          <w:t>Marton</w:t>
        </w:r>
        <w:proofErr w:type="spellEnd"/>
        <w:r w:rsidRPr="00A361BE">
          <w:rPr>
            <w:rFonts w:ascii="Arial" w:hAnsi="Arial" w:cs="Arial"/>
            <w:sz w:val="16"/>
            <w:szCs w:val="16"/>
            <w:lang w:val="en-US"/>
          </w:rPr>
          <w:t xml:space="preserve">, F., </w:t>
        </w:r>
        <w:proofErr w:type="spellStart"/>
        <w:r w:rsidRPr="00A361BE">
          <w:rPr>
            <w:rFonts w:ascii="Arial" w:hAnsi="Arial" w:cs="Arial"/>
            <w:sz w:val="16"/>
            <w:szCs w:val="16"/>
            <w:lang w:val="en-US"/>
          </w:rPr>
          <w:t>Pintore</w:t>
        </w:r>
        <w:proofErr w:type="spellEnd"/>
        <w:r w:rsidRPr="00A361BE">
          <w:rPr>
            <w:rFonts w:ascii="Arial" w:hAnsi="Arial" w:cs="Arial"/>
            <w:sz w:val="16"/>
            <w:szCs w:val="16"/>
            <w:lang w:val="en-US"/>
          </w:rPr>
          <w:t>, G., &amp; Vázquez, P. P. (2017). Mobile Graphics.</w:t>
        </w:r>
        <w:r w:rsidRPr="00A361BE">
          <w:t xml:space="preserve"> </w:t>
        </w:r>
        <w:proofErr w:type="spellStart"/>
        <w:r w:rsidRPr="00A361BE">
          <w:rPr>
            <w:rFonts w:ascii="Arial" w:hAnsi="Arial" w:cs="Arial"/>
            <w:sz w:val="16"/>
            <w:szCs w:val="16"/>
            <w:lang w:val="en-US"/>
          </w:rPr>
          <w:t>EuroGraphics</w:t>
        </w:r>
        <w:proofErr w:type="spellEnd"/>
        <w:r w:rsidRPr="00A361BE">
          <w:rPr>
            <w:rFonts w:ascii="Arial" w:hAnsi="Arial" w:cs="Arial"/>
            <w:sz w:val="16"/>
            <w:szCs w:val="16"/>
            <w:lang w:val="en-US"/>
          </w:rPr>
          <w:t xml:space="preserve"> 2017 </w:t>
        </w:r>
        <w:r>
          <w:rPr>
            <w:rFonts w:ascii="Arial" w:hAnsi="Arial" w:cs="Arial"/>
            <w:sz w:val="16"/>
            <w:szCs w:val="16"/>
            <w:lang w:val="en-US"/>
          </w:rPr>
          <w:t>–</w:t>
        </w:r>
        <w:r w:rsidRPr="00A361BE">
          <w:rPr>
            <w:rFonts w:ascii="Arial" w:hAnsi="Arial" w:cs="Arial"/>
            <w:sz w:val="16"/>
            <w:szCs w:val="16"/>
            <w:lang w:val="en-US"/>
          </w:rPr>
          <w:t xml:space="preserve"> Tutorials</w:t>
        </w:r>
        <w:r>
          <w:rPr>
            <w:rFonts w:ascii="Arial" w:hAnsi="Arial" w:cs="Arial"/>
            <w:sz w:val="16"/>
            <w:szCs w:val="16"/>
            <w:lang w:val="en-US"/>
          </w:rPr>
          <w:t xml:space="preserve">. </w:t>
        </w:r>
        <w:r w:rsidRPr="00A361BE">
          <w:rPr>
            <w:rFonts w:ascii="Arial" w:hAnsi="Arial" w:cs="Arial"/>
            <w:sz w:val="16"/>
            <w:szCs w:val="16"/>
            <w:lang w:val="en-US"/>
          </w:rPr>
          <w:t xml:space="preserve">The </w:t>
        </w:r>
        <w:proofErr w:type="spellStart"/>
        <w:r w:rsidRPr="00A361BE">
          <w:rPr>
            <w:rFonts w:ascii="Arial" w:hAnsi="Arial" w:cs="Arial"/>
            <w:sz w:val="16"/>
            <w:szCs w:val="16"/>
            <w:lang w:val="en-US"/>
          </w:rPr>
          <w:t>Eurographics</w:t>
        </w:r>
        <w:proofErr w:type="spellEnd"/>
        <w:r w:rsidRPr="00A361BE">
          <w:rPr>
            <w:rFonts w:ascii="Arial" w:hAnsi="Arial" w:cs="Arial"/>
            <w:sz w:val="16"/>
            <w:szCs w:val="16"/>
            <w:lang w:val="en-US"/>
          </w:rPr>
          <w:t xml:space="preserve"> Association</w:t>
        </w:r>
        <w:r>
          <w:rPr>
            <w:rFonts w:ascii="Arial" w:hAnsi="Arial" w:cs="Arial"/>
            <w:sz w:val="16"/>
            <w:szCs w:val="16"/>
            <w:lang w:val="en-US"/>
          </w:rPr>
          <w:t>.</w:t>
        </w:r>
      </w:ins>
    </w:p>
    <w:p w14:paraId="2A8D14C0" w14:textId="0161DA74" w:rsidR="00A361BE" w:rsidRDefault="00A361BE" w:rsidP="00F170F3">
      <w:pPr>
        <w:widowControl w:val="0"/>
        <w:jc w:val="both"/>
        <w:rPr>
          <w:ins w:id="1597" w:author="ms699852" w:date="2017-10-19T13:36:00Z"/>
          <w:rFonts w:ascii="Arial" w:hAnsi="Arial" w:cs="Arial"/>
          <w:sz w:val="16"/>
          <w:szCs w:val="16"/>
          <w:lang w:val="en-US"/>
        </w:rPr>
      </w:pPr>
    </w:p>
    <w:p w14:paraId="2206394F" w14:textId="25C07731" w:rsidR="00A361BE" w:rsidRDefault="00A361BE" w:rsidP="00F170F3">
      <w:pPr>
        <w:widowControl w:val="0"/>
        <w:jc w:val="both"/>
        <w:rPr>
          <w:ins w:id="1598" w:author="ms699852" w:date="2017-10-19T13:38:00Z"/>
          <w:rFonts w:ascii="Arial" w:hAnsi="Arial" w:cs="Arial"/>
          <w:sz w:val="16"/>
          <w:szCs w:val="16"/>
          <w:lang w:val="en-US"/>
        </w:rPr>
      </w:pPr>
      <w:ins w:id="1599" w:author="ms699852" w:date="2017-10-19T13:36:00Z">
        <w:r>
          <w:rPr>
            <w:rFonts w:ascii="Arial" w:hAnsi="Arial" w:cs="Arial"/>
            <w:sz w:val="16"/>
            <w:szCs w:val="16"/>
            <w:lang w:val="en-US"/>
          </w:rPr>
          <w:t xml:space="preserve">44. </w:t>
        </w:r>
      </w:ins>
      <w:ins w:id="1600" w:author="ms699852" w:date="2017-10-19T13:37:00Z">
        <w:r w:rsidRPr="00A361BE">
          <w:rPr>
            <w:rFonts w:ascii="Arial" w:hAnsi="Arial" w:cs="Arial"/>
            <w:sz w:val="16"/>
            <w:szCs w:val="16"/>
            <w:lang w:val="en-US"/>
          </w:rPr>
          <w:t xml:space="preserve">Howell, J. A., </w:t>
        </w:r>
        <w:proofErr w:type="spellStart"/>
        <w:r w:rsidRPr="00A361BE">
          <w:rPr>
            <w:rFonts w:ascii="Arial" w:hAnsi="Arial" w:cs="Arial"/>
            <w:sz w:val="16"/>
            <w:szCs w:val="16"/>
            <w:lang w:val="en-US"/>
          </w:rPr>
          <w:t>Martinius</w:t>
        </w:r>
        <w:proofErr w:type="spellEnd"/>
        <w:r w:rsidRPr="00A361BE">
          <w:rPr>
            <w:rFonts w:ascii="Arial" w:hAnsi="Arial" w:cs="Arial"/>
            <w:sz w:val="16"/>
            <w:szCs w:val="16"/>
            <w:lang w:val="en-US"/>
          </w:rPr>
          <w:t xml:space="preserve">, A. W., &amp; Good, T. R. (2014). The application of outcrop analogues </w:t>
        </w:r>
        <w:r w:rsidRPr="00A361BE">
          <w:rPr>
            <w:rFonts w:ascii="Arial" w:hAnsi="Arial" w:cs="Arial"/>
            <w:sz w:val="16"/>
            <w:szCs w:val="16"/>
            <w:lang w:val="en-US"/>
          </w:rPr>
          <w:lastRenderedPageBreak/>
          <w:t xml:space="preserve">in geological modelling: A review, present status and </w:t>
        </w:r>
        <w:proofErr w:type="gramStart"/>
        <w:r w:rsidRPr="00A361BE">
          <w:rPr>
            <w:rFonts w:ascii="Arial" w:hAnsi="Arial" w:cs="Arial"/>
            <w:sz w:val="16"/>
            <w:szCs w:val="16"/>
            <w:lang w:val="en-US"/>
          </w:rPr>
          <w:t>future outlook</w:t>
        </w:r>
        <w:proofErr w:type="gramEnd"/>
        <w:r w:rsidRPr="00A361BE">
          <w:rPr>
            <w:rFonts w:ascii="Arial" w:hAnsi="Arial" w:cs="Arial"/>
            <w:sz w:val="16"/>
            <w:szCs w:val="16"/>
            <w:lang w:val="en-US"/>
          </w:rPr>
          <w:t>. Geological Society, London, Special Publications, 387(1), 1-25.</w:t>
        </w:r>
      </w:ins>
    </w:p>
    <w:p w14:paraId="63A969CA" w14:textId="754C6629" w:rsidR="00A361BE" w:rsidRDefault="00A361BE" w:rsidP="00F170F3">
      <w:pPr>
        <w:widowControl w:val="0"/>
        <w:jc w:val="both"/>
        <w:rPr>
          <w:ins w:id="1601" w:author="ms699852" w:date="2017-10-19T13:38:00Z"/>
          <w:rFonts w:ascii="Arial" w:hAnsi="Arial" w:cs="Arial"/>
          <w:sz w:val="16"/>
          <w:szCs w:val="16"/>
          <w:lang w:val="en-US"/>
        </w:rPr>
      </w:pPr>
    </w:p>
    <w:p w14:paraId="0EF835CC" w14:textId="7A324AFE" w:rsidR="00A361BE" w:rsidRDefault="00A361BE" w:rsidP="00F170F3">
      <w:pPr>
        <w:widowControl w:val="0"/>
        <w:jc w:val="both"/>
        <w:rPr>
          <w:ins w:id="1602" w:author="ms699852" w:date="2017-10-19T13:38:00Z"/>
          <w:rFonts w:ascii="Arial" w:hAnsi="Arial" w:cs="Arial"/>
          <w:sz w:val="16"/>
          <w:szCs w:val="16"/>
          <w:lang w:val="en-US"/>
        </w:rPr>
      </w:pPr>
      <w:ins w:id="1603" w:author="ms699852" w:date="2017-10-19T13:38:00Z">
        <w:r>
          <w:rPr>
            <w:rFonts w:ascii="Arial" w:hAnsi="Arial" w:cs="Arial"/>
            <w:sz w:val="16"/>
            <w:szCs w:val="16"/>
            <w:lang w:val="en-US"/>
          </w:rPr>
          <w:t xml:space="preserve">45. </w:t>
        </w:r>
        <w:r w:rsidRPr="00A361BE">
          <w:rPr>
            <w:rFonts w:ascii="Arial" w:hAnsi="Arial" w:cs="Arial"/>
            <w:sz w:val="16"/>
            <w:szCs w:val="16"/>
            <w:lang w:val="en-US"/>
          </w:rPr>
          <w:t xml:space="preserve">Fritsch, D., &amp; </w:t>
        </w:r>
        <w:proofErr w:type="spellStart"/>
        <w:r w:rsidRPr="00A361BE">
          <w:rPr>
            <w:rFonts w:ascii="Arial" w:hAnsi="Arial" w:cs="Arial"/>
            <w:sz w:val="16"/>
            <w:szCs w:val="16"/>
            <w:lang w:val="en-US"/>
          </w:rPr>
          <w:t>Syll</w:t>
        </w:r>
        <w:proofErr w:type="spellEnd"/>
        <w:r w:rsidRPr="00A361BE">
          <w:rPr>
            <w:rFonts w:ascii="Arial" w:hAnsi="Arial" w:cs="Arial"/>
            <w:sz w:val="16"/>
            <w:szCs w:val="16"/>
            <w:lang w:val="en-US"/>
          </w:rPr>
          <w:t>, M. (2015, March). Photogrammetric 3D reconstruction using mobile imaging. In SPIE/IS&amp;T Electronic Imaging (pp. 94110C-94110C). International Society for Optics and Photonics.</w:t>
        </w:r>
      </w:ins>
    </w:p>
    <w:p w14:paraId="7673E6A2" w14:textId="5763D880" w:rsidR="00A361BE" w:rsidRDefault="00A361BE" w:rsidP="00F170F3">
      <w:pPr>
        <w:widowControl w:val="0"/>
        <w:jc w:val="both"/>
        <w:rPr>
          <w:ins w:id="1604" w:author="ms699852" w:date="2017-10-19T13:38:00Z"/>
          <w:rFonts w:ascii="Arial" w:hAnsi="Arial" w:cs="Arial"/>
          <w:sz w:val="16"/>
          <w:szCs w:val="16"/>
          <w:lang w:val="en-US"/>
        </w:rPr>
      </w:pPr>
    </w:p>
    <w:p w14:paraId="0109F180" w14:textId="1E281F39" w:rsidR="00BA27F9" w:rsidRDefault="00A361BE" w:rsidP="00F170F3">
      <w:pPr>
        <w:widowControl w:val="0"/>
        <w:jc w:val="both"/>
        <w:rPr>
          <w:ins w:id="1605" w:author="ms699852" w:date="2017-10-19T14:13:00Z"/>
          <w:rFonts w:ascii="Arial" w:hAnsi="Arial" w:cs="Arial"/>
          <w:sz w:val="16"/>
          <w:szCs w:val="16"/>
          <w:lang w:val="en-US"/>
        </w:rPr>
      </w:pPr>
      <w:ins w:id="1606" w:author="ms699852" w:date="2017-10-19T13:38:00Z">
        <w:r>
          <w:rPr>
            <w:rFonts w:ascii="Arial" w:hAnsi="Arial" w:cs="Arial"/>
            <w:sz w:val="16"/>
            <w:szCs w:val="16"/>
            <w:lang w:val="en-US"/>
          </w:rPr>
          <w:t xml:space="preserve">46. </w:t>
        </w:r>
        <w:proofErr w:type="spellStart"/>
        <w:r w:rsidRPr="00A361BE">
          <w:rPr>
            <w:rFonts w:ascii="Arial" w:hAnsi="Arial" w:cs="Arial"/>
            <w:sz w:val="16"/>
            <w:szCs w:val="16"/>
            <w:lang w:val="en-US"/>
          </w:rPr>
          <w:t>Ponchio</w:t>
        </w:r>
        <w:proofErr w:type="spellEnd"/>
        <w:r w:rsidRPr="00A361BE">
          <w:rPr>
            <w:rFonts w:ascii="Arial" w:hAnsi="Arial" w:cs="Arial"/>
            <w:sz w:val="16"/>
            <w:szCs w:val="16"/>
            <w:lang w:val="en-US"/>
          </w:rPr>
          <w:t xml:space="preserve">, F., &amp; </w:t>
        </w:r>
        <w:proofErr w:type="spellStart"/>
        <w:r w:rsidRPr="00A361BE">
          <w:rPr>
            <w:rFonts w:ascii="Arial" w:hAnsi="Arial" w:cs="Arial"/>
            <w:sz w:val="16"/>
            <w:szCs w:val="16"/>
            <w:lang w:val="en-US"/>
          </w:rPr>
          <w:t>Dellepiane</w:t>
        </w:r>
        <w:proofErr w:type="spellEnd"/>
        <w:r w:rsidRPr="00A361BE">
          <w:rPr>
            <w:rFonts w:ascii="Arial" w:hAnsi="Arial" w:cs="Arial"/>
            <w:sz w:val="16"/>
            <w:szCs w:val="16"/>
            <w:lang w:val="en-US"/>
          </w:rPr>
          <w:t>, M. (2016). Multiresolution and fast decompression for optimal web-based rendering. Graphical Models, 88, 1-11.</w:t>
        </w:r>
      </w:ins>
    </w:p>
    <w:p w14:paraId="04428708" w14:textId="0742EFAA" w:rsidR="00880C73" w:rsidRDefault="00880C73" w:rsidP="00F170F3">
      <w:pPr>
        <w:widowControl w:val="0"/>
        <w:jc w:val="both"/>
        <w:rPr>
          <w:ins w:id="1607" w:author="ms699852" w:date="2017-10-19T14:13:00Z"/>
          <w:rFonts w:ascii="Arial" w:hAnsi="Arial" w:cs="Arial"/>
          <w:sz w:val="16"/>
          <w:szCs w:val="16"/>
          <w:lang w:val="en-US"/>
        </w:rPr>
      </w:pPr>
    </w:p>
    <w:p w14:paraId="2DF0F140" w14:textId="16CF0210" w:rsidR="00880C73" w:rsidRDefault="00880C73" w:rsidP="00F170F3">
      <w:pPr>
        <w:widowControl w:val="0"/>
        <w:jc w:val="both"/>
        <w:rPr>
          <w:ins w:id="1608" w:author="ms699852" w:date="2017-10-19T13:26:00Z"/>
          <w:rFonts w:ascii="Arial" w:hAnsi="Arial" w:cs="Arial"/>
          <w:sz w:val="16"/>
          <w:szCs w:val="16"/>
          <w:lang w:val="en-US"/>
        </w:rPr>
      </w:pPr>
      <w:ins w:id="1609" w:author="ms699852" w:date="2017-10-19T14:13:00Z">
        <w:r>
          <w:rPr>
            <w:rFonts w:ascii="Arial" w:hAnsi="Arial" w:cs="Arial"/>
            <w:sz w:val="16"/>
            <w:szCs w:val="16"/>
            <w:lang w:val="en-US"/>
          </w:rPr>
          <w:t xml:space="preserve">47. </w:t>
        </w:r>
        <w:proofErr w:type="spellStart"/>
        <w:r w:rsidRPr="00880C73">
          <w:rPr>
            <w:rFonts w:ascii="Arial" w:hAnsi="Arial" w:cs="Arial"/>
            <w:sz w:val="16"/>
            <w:szCs w:val="16"/>
            <w:lang w:val="en-US"/>
          </w:rPr>
          <w:t>Duchateau</w:t>
        </w:r>
        <w:proofErr w:type="spellEnd"/>
        <w:r w:rsidRPr="00880C73">
          <w:rPr>
            <w:rFonts w:ascii="Arial" w:hAnsi="Arial" w:cs="Arial"/>
            <w:sz w:val="16"/>
            <w:szCs w:val="16"/>
            <w:lang w:val="en-US"/>
          </w:rPr>
          <w:t xml:space="preserve">, R., &amp; </w:t>
        </w:r>
        <w:proofErr w:type="spellStart"/>
        <w:r w:rsidRPr="00880C73">
          <w:rPr>
            <w:rFonts w:ascii="Arial" w:hAnsi="Arial" w:cs="Arial"/>
            <w:sz w:val="16"/>
            <w:szCs w:val="16"/>
            <w:lang w:val="en-US"/>
          </w:rPr>
          <w:t>Mackaness</w:t>
        </w:r>
        <w:proofErr w:type="spellEnd"/>
        <w:r w:rsidRPr="00880C73">
          <w:rPr>
            <w:rFonts w:ascii="Arial" w:hAnsi="Arial" w:cs="Arial"/>
            <w:sz w:val="16"/>
            <w:szCs w:val="16"/>
            <w:lang w:val="en-US"/>
          </w:rPr>
          <w:t>, W. A. (2017). Smartphone-based volunteered geographic information for land registration: the case of the Scottish crofting community.</w:t>
        </w:r>
      </w:ins>
    </w:p>
    <w:p w14:paraId="29B9E98B" w14:textId="456BCC62" w:rsidR="00BA27F9" w:rsidRDefault="00BA27F9" w:rsidP="00BA27F9">
      <w:pPr>
        <w:widowControl w:val="0"/>
        <w:jc w:val="both"/>
        <w:rPr>
          <w:ins w:id="1610" w:author="ms699852" w:date="2017-10-19T14:16:00Z"/>
          <w:rFonts w:ascii="Arial" w:hAnsi="Arial" w:cs="Arial"/>
          <w:sz w:val="16"/>
          <w:szCs w:val="16"/>
          <w:lang w:val="en-US"/>
        </w:rPr>
      </w:pPr>
    </w:p>
    <w:p w14:paraId="538CA36B" w14:textId="2FD6A214" w:rsidR="00880C73" w:rsidRPr="00880C73" w:rsidRDefault="00880C73" w:rsidP="00880C73">
      <w:pPr>
        <w:widowControl w:val="0"/>
        <w:jc w:val="both"/>
        <w:rPr>
          <w:rFonts w:ascii="Arial" w:hAnsi="Arial" w:cs="Arial"/>
          <w:sz w:val="16"/>
          <w:szCs w:val="16"/>
          <w:rPrChange w:id="1611" w:author="ms699852" w:date="2017-10-19T14:17:00Z">
            <w:rPr>
              <w:rFonts w:ascii="Arial" w:hAnsi="Arial" w:cs="Arial"/>
              <w:sz w:val="16"/>
              <w:szCs w:val="16"/>
              <w:lang w:val="en-US"/>
            </w:rPr>
          </w:rPrChange>
        </w:rPr>
        <w:pPrChange w:id="1612" w:author="ms699852" w:date="2017-10-19T14:16:00Z">
          <w:pPr>
            <w:widowControl w:val="0"/>
            <w:jc w:val="both"/>
          </w:pPr>
        </w:pPrChange>
      </w:pPr>
      <w:ins w:id="1613" w:author="ms699852" w:date="2017-10-19T14:16:00Z">
        <w:r>
          <w:rPr>
            <w:rFonts w:ascii="Arial" w:hAnsi="Arial" w:cs="Arial"/>
            <w:sz w:val="16"/>
            <w:szCs w:val="16"/>
            <w:lang w:val="en-US"/>
          </w:rPr>
          <w:t xml:space="preserve">48. </w:t>
        </w:r>
        <w:proofErr w:type="spellStart"/>
        <w:r>
          <w:rPr>
            <w:rFonts w:ascii="Arial" w:hAnsi="Arial" w:cs="Arial"/>
            <w:sz w:val="16"/>
            <w:szCs w:val="16"/>
            <w:lang w:val="en-US"/>
          </w:rPr>
          <w:t>Linquist</w:t>
        </w:r>
        <w:proofErr w:type="spellEnd"/>
        <w:r>
          <w:rPr>
            <w:rFonts w:ascii="Arial" w:hAnsi="Arial" w:cs="Arial"/>
            <w:sz w:val="16"/>
            <w:szCs w:val="16"/>
            <w:lang w:val="en-US"/>
          </w:rPr>
          <w:t xml:space="preserve">, M. &amp; </w:t>
        </w:r>
        <w:proofErr w:type="spellStart"/>
        <w:r>
          <w:rPr>
            <w:rFonts w:ascii="Arial" w:hAnsi="Arial" w:cs="Arial"/>
            <w:sz w:val="16"/>
            <w:szCs w:val="16"/>
            <w:lang w:val="en-US"/>
          </w:rPr>
          <w:t>Galpern</w:t>
        </w:r>
        <w:proofErr w:type="spellEnd"/>
        <w:r>
          <w:rPr>
            <w:rFonts w:ascii="Arial" w:hAnsi="Arial" w:cs="Arial"/>
            <w:sz w:val="16"/>
            <w:szCs w:val="16"/>
            <w:lang w:val="en-US"/>
          </w:rPr>
          <w:t>, P. (</w:t>
        </w:r>
      </w:ins>
      <w:ins w:id="1614" w:author="ms699852" w:date="2017-10-19T14:17:00Z">
        <w:r>
          <w:rPr>
            <w:rFonts w:ascii="Arial" w:hAnsi="Arial" w:cs="Arial"/>
            <w:sz w:val="16"/>
            <w:szCs w:val="16"/>
            <w:lang w:val="en-US"/>
          </w:rPr>
          <w:t xml:space="preserve">2016) </w:t>
        </w:r>
      </w:ins>
      <w:ins w:id="1615" w:author="ms699852" w:date="2017-10-19T14:16:00Z">
        <w:r w:rsidRPr="00880C73">
          <w:rPr>
            <w:rFonts w:ascii="Arial" w:hAnsi="Arial" w:cs="Arial"/>
            <w:sz w:val="16"/>
            <w:szCs w:val="16"/>
            <w:lang w:val="en-US"/>
          </w:rPr>
          <w:t>Crowdsourcing (in) Voluntary Citizen Geospatial</w:t>
        </w:r>
      </w:ins>
      <w:ins w:id="1616" w:author="ms699852" w:date="2017-10-19T14:17:00Z">
        <w:r>
          <w:rPr>
            <w:rFonts w:ascii="Arial" w:hAnsi="Arial" w:cs="Arial"/>
            <w:sz w:val="16"/>
            <w:szCs w:val="16"/>
            <w:lang w:val="en-US"/>
          </w:rPr>
          <w:t xml:space="preserve"> </w:t>
        </w:r>
      </w:ins>
      <w:ins w:id="1617" w:author="ms699852" w:date="2017-10-19T14:16:00Z">
        <w:r w:rsidRPr="00880C73">
          <w:rPr>
            <w:rFonts w:ascii="Arial" w:hAnsi="Arial" w:cs="Arial"/>
            <w:sz w:val="16"/>
            <w:szCs w:val="16"/>
            <w:lang w:val="en-US"/>
          </w:rPr>
          <w:t>Data from Google Android Smartphones</w:t>
        </w:r>
        <w:r>
          <w:rPr>
            <w:rFonts w:ascii="Arial" w:hAnsi="Arial" w:cs="Arial"/>
            <w:sz w:val="16"/>
            <w:szCs w:val="16"/>
            <w:lang w:val="en-US"/>
          </w:rPr>
          <w:t>.</w:t>
        </w:r>
      </w:ins>
      <w:ins w:id="1618" w:author="ms699852" w:date="2017-10-19T14:17:00Z">
        <w:r w:rsidRPr="00880C73">
          <w:rPr>
            <w:lang w:val="en-US"/>
            <w:rPrChange w:id="1619" w:author="ms699852" w:date="2017-10-19T14:17:00Z">
              <w:rPr/>
            </w:rPrChange>
          </w:rPr>
          <w:t xml:space="preserve"> </w:t>
        </w:r>
        <w:r w:rsidRPr="00880C73">
          <w:rPr>
            <w:rFonts w:ascii="Arial" w:hAnsi="Arial" w:cs="Arial"/>
            <w:sz w:val="16"/>
            <w:szCs w:val="16"/>
            <w:lang w:val="en-US"/>
            <w:rPrChange w:id="1620" w:author="ms699852" w:date="2017-10-19T14:17:00Z">
              <w:rPr>
                <w:rFonts w:ascii="Arial" w:hAnsi="Arial" w:cs="Arial"/>
                <w:sz w:val="16"/>
                <w:szCs w:val="16"/>
                <w:lang w:val="en-US"/>
              </w:rPr>
            </w:rPrChange>
          </w:rPr>
          <w:t xml:space="preserve">Journal of Digital Landscape Architecture, 1-2016. </w:t>
        </w:r>
        <w:r w:rsidRPr="00880C73">
          <w:rPr>
            <w:rFonts w:ascii="Arial" w:hAnsi="Arial" w:cs="Arial"/>
            <w:sz w:val="16"/>
            <w:szCs w:val="16"/>
            <w:rPrChange w:id="1621" w:author="ms699852" w:date="2017-10-19T14:17:00Z">
              <w:rPr>
                <w:rFonts w:ascii="Arial" w:hAnsi="Arial" w:cs="Arial"/>
                <w:sz w:val="16"/>
                <w:szCs w:val="16"/>
                <w:lang w:val="en-US"/>
              </w:rPr>
            </w:rPrChange>
          </w:rPr>
          <w:t>Herbert Wichmann Verlag, VDE VERLAG GMBH,</w:t>
        </w:r>
        <w:r>
          <w:rPr>
            <w:rFonts w:ascii="Arial" w:hAnsi="Arial" w:cs="Arial"/>
            <w:sz w:val="16"/>
            <w:szCs w:val="16"/>
          </w:rPr>
          <w:t xml:space="preserve"> </w:t>
        </w:r>
        <w:r w:rsidRPr="00880C73">
          <w:rPr>
            <w:rFonts w:ascii="Arial" w:hAnsi="Arial" w:cs="Arial"/>
            <w:sz w:val="16"/>
            <w:szCs w:val="16"/>
            <w:rPrChange w:id="1622" w:author="ms699852" w:date="2017-10-19T14:17:00Z">
              <w:rPr>
                <w:rFonts w:ascii="Arial" w:hAnsi="Arial" w:cs="Arial"/>
                <w:sz w:val="16"/>
                <w:szCs w:val="16"/>
                <w:lang w:val="en-US"/>
              </w:rPr>
            </w:rPrChange>
          </w:rPr>
          <w:t>Berlin/Offenbach</w:t>
        </w:r>
        <w:r>
          <w:rPr>
            <w:rFonts w:ascii="Arial" w:hAnsi="Arial" w:cs="Arial"/>
            <w:sz w:val="16"/>
            <w:szCs w:val="16"/>
            <w:rPrChange w:id="1623" w:author="ms699852" w:date="2017-10-19T14:17:00Z">
              <w:rPr>
                <w:rFonts w:ascii="Arial" w:hAnsi="Arial" w:cs="Arial"/>
                <w:sz w:val="16"/>
                <w:szCs w:val="16"/>
              </w:rPr>
            </w:rPrChange>
          </w:rPr>
          <w:t>, p. 263-</w:t>
        </w:r>
        <w:r>
          <w:rPr>
            <w:rFonts w:ascii="Arial" w:hAnsi="Arial" w:cs="Arial"/>
            <w:sz w:val="16"/>
            <w:szCs w:val="16"/>
          </w:rPr>
          <w:t>272.</w:t>
        </w:r>
      </w:ins>
    </w:p>
    <w:sectPr w:rsidR="00880C73" w:rsidRPr="00880C73">
      <w:pgSz w:w="8391" w:h="11906"/>
      <w:pgMar w:top="964" w:right="851" w:bottom="851" w:left="851" w:header="720" w:footer="720" w:gutter="0"/>
      <w:cols w:space="720"/>
      <w:docGrid w:linePitch="240" w:charSpace="204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Greenich Viper" w:date="2017-09-05T20:22:00Z" w:initials="GV">
    <w:p w14:paraId="702943F5" w14:textId="77777777" w:rsidR="000E3376" w:rsidRDefault="000E3376">
      <w:pPr>
        <w:pStyle w:val="Kommentartext"/>
      </w:pPr>
      <w:r>
        <w:rPr>
          <w:rStyle w:val="Kommentarzeichen"/>
        </w:rPr>
        <w:annotationRef/>
      </w:r>
      <w:r>
        <w:t>Hinweis Farbcodes:</w:t>
      </w:r>
    </w:p>
    <w:p w14:paraId="7A20FE05" w14:textId="77777777" w:rsidR="000E3376" w:rsidRDefault="000E3376">
      <w:pPr>
        <w:pStyle w:val="Kommentartext"/>
      </w:pPr>
    </w:p>
    <w:p w14:paraId="5EBDF4EF" w14:textId="77777777" w:rsidR="000E3376" w:rsidRDefault="000E3376">
      <w:pPr>
        <w:pStyle w:val="Kommentartext"/>
      </w:pPr>
      <w:r>
        <w:t>pink – von Melanie oder für Melanie</w:t>
      </w:r>
    </w:p>
    <w:p w14:paraId="386A5D0D" w14:textId="77777777" w:rsidR="000E3376" w:rsidRDefault="000E3376">
      <w:pPr>
        <w:pStyle w:val="Kommentartext"/>
      </w:pPr>
      <w:r>
        <w:t>rot – von Christian oder für Christian</w:t>
      </w:r>
    </w:p>
    <w:p w14:paraId="63808899" w14:textId="77777777" w:rsidR="000E3376" w:rsidRDefault="000E3376">
      <w:pPr>
        <w:pStyle w:val="Kommentartext"/>
      </w:pPr>
      <w:r>
        <w:t xml:space="preserve">[ich weiß das macht so wenig Sinn – </w:t>
      </w:r>
      <w:proofErr w:type="gramStart"/>
      <w:r>
        <w:t>aber</w:t>
      </w:r>
      <w:proofErr w:type="gramEnd"/>
      <w:r>
        <w:t xml:space="preserve"> wenn es FÜR den jeweils anderen bestimmt ist </w:t>
      </w:r>
      <w:proofErr w:type="spellStart"/>
      <w:r>
        <w:t>ist</w:t>
      </w:r>
      <w:proofErr w:type="spellEnd"/>
      <w:r>
        <w:t xml:space="preserve"> das wahrscheinlich ersichtlich]</w:t>
      </w:r>
    </w:p>
    <w:p w14:paraId="55053D5B" w14:textId="77777777" w:rsidR="000E3376" w:rsidRDefault="000E3376">
      <w:pPr>
        <w:pStyle w:val="Kommentartext"/>
      </w:pPr>
      <w:r>
        <w:t xml:space="preserve">gelb – kann bei Platznot ausgeschnitten und als Notizdokument für weitere Artikel abgelegt werden. </w:t>
      </w:r>
      <w:r>
        <w:sym w:font="Wingdings" w:char="F0E0"/>
      </w:r>
      <w:r>
        <w:t xml:space="preserve"> wenn in Platznot, einfach damit </w:t>
      </w:r>
      <w:proofErr w:type="gramStart"/>
      <w:r>
        <w:t>rechnen</w:t>
      </w:r>
      <w:proofErr w:type="gramEnd"/>
      <w:r>
        <w:t xml:space="preserve"> dass das herausfallen kann.</w:t>
      </w:r>
    </w:p>
  </w:comment>
  <w:comment w:id="39" w:author="Greenich Viper" w:date="2017-09-05T21:03:00Z" w:initials="GV">
    <w:p w14:paraId="450FBBDA" w14:textId="77777777" w:rsidR="000E3376" w:rsidRPr="00C42435" w:rsidRDefault="000E3376">
      <w:pPr>
        <w:pStyle w:val="Kommentartext"/>
        <w:rPr>
          <w:lang w:val="en-US"/>
        </w:rPr>
      </w:pPr>
      <w:r>
        <w:rPr>
          <w:rStyle w:val="Kommentarzeichen"/>
        </w:rPr>
        <w:annotationRef/>
      </w:r>
      <w:r w:rsidRPr="00C42435">
        <w:rPr>
          <w:lang w:val="en-US"/>
        </w:rPr>
        <w:t>very to-the-point – crisp, sharp – great.</w:t>
      </w:r>
    </w:p>
  </w:comment>
  <w:comment w:id="120" w:author="ms699852" w:date="2017-10-17T10:08:00Z" w:initials="m">
    <w:p w14:paraId="07A67456" w14:textId="77777777" w:rsidR="000E3376" w:rsidRPr="0017377F" w:rsidRDefault="000E3376">
      <w:pPr>
        <w:pStyle w:val="Kommentartext"/>
        <w:rPr>
          <w:lang w:val="en-US"/>
        </w:rPr>
      </w:pPr>
      <w:r>
        <w:rPr>
          <w:rStyle w:val="Kommentarzeichen"/>
        </w:rPr>
        <w:annotationRef/>
      </w:r>
      <w:r>
        <w:rPr>
          <w:lang w:val="en-US"/>
        </w:rPr>
        <w:t xml:space="preserve">Unfortunately, I don´t get what you want for citation… </w:t>
      </w:r>
      <w:proofErr w:type="gramStart"/>
      <w:r w:rsidRPr="0017377F">
        <w:rPr>
          <w:rFonts w:ascii="Segoe UI Emoji" w:eastAsia="Segoe UI Emoji" w:hAnsi="Segoe UI Emoji" w:cs="Segoe UI Emoji"/>
          <w:lang w:val="en-US"/>
        </w:rPr>
        <w:t>☹</w:t>
      </w:r>
      <w:r>
        <w:rPr>
          <w:rFonts w:ascii="Segoe UI Emoji" w:eastAsia="Segoe UI Emoji" w:hAnsi="Segoe UI Emoji" w:cs="Segoe UI Emoji"/>
          <w:lang w:val="en-US"/>
        </w:rPr>
        <w:t xml:space="preserve"> ?!</w:t>
      </w:r>
      <w:proofErr w:type="gramEnd"/>
    </w:p>
  </w:comment>
  <w:comment w:id="328" w:author="Greenich Viper" w:date="2017-09-05T21:00:00Z" w:initials="GV">
    <w:p w14:paraId="17C9CE6D" w14:textId="77777777" w:rsidR="000E3376" w:rsidRPr="00C42435" w:rsidRDefault="000E3376">
      <w:pPr>
        <w:pStyle w:val="Kommentartext"/>
        <w:rPr>
          <w:lang w:val="en-US"/>
        </w:rPr>
      </w:pPr>
      <w:r>
        <w:rPr>
          <w:rStyle w:val="Kommentarzeichen"/>
        </w:rPr>
        <w:annotationRef/>
      </w:r>
      <w:r w:rsidRPr="00C42435">
        <w:rPr>
          <w:lang w:val="en-US"/>
        </w:rPr>
        <w:t>reads very well – I like it!</w:t>
      </w:r>
    </w:p>
  </w:comment>
  <w:comment w:id="329" w:author=" " w:date="2017-10-16T10:57:00Z" w:initials="M">
    <w:p w14:paraId="3400F481" w14:textId="77777777" w:rsidR="000E3376" w:rsidRPr="009D46B6" w:rsidRDefault="000E3376">
      <w:pPr>
        <w:pStyle w:val="Kommentartext"/>
        <w:rPr>
          <w:rFonts w:ascii="Segoe UI Emoji" w:eastAsia="Segoe UI Emoji" w:hAnsi="Segoe UI Emoji" w:cs="Segoe UI Emoji"/>
          <w:lang w:val="en-US"/>
        </w:rPr>
      </w:pPr>
      <w:r>
        <w:rPr>
          <w:rStyle w:val="Kommentarzeichen"/>
        </w:rPr>
        <w:annotationRef/>
      </w:r>
      <w:r w:rsidRPr="009D46B6">
        <w:rPr>
          <w:lang w:val="en-US"/>
        </w:rPr>
        <w:t xml:space="preserve">Thx </w:t>
      </w:r>
      <w:r>
        <w:rPr>
          <w:rFonts w:ascii="Segoe UI Emoji" w:eastAsia="Segoe UI Emoji" w:hAnsi="Segoe UI Emoji" w:cs="Segoe UI Emoji"/>
        </w:rPr>
        <w:t>😊</w:t>
      </w:r>
    </w:p>
  </w:comment>
  <w:comment w:id="795" w:author="ms699852" w:date="2017-10-16T14:11:00Z" w:initials="m">
    <w:p w14:paraId="23B0C897" w14:textId="77777777" w:rsidR="000E3376" w:rsidRPr="00252690" w:rsidRDefault="000E3376">
      <w:pPr>
        <w:pStyle w:val="Kommentartext"/>
        <w:rPr>
          <w:lang w:val="en-US"/>
        </w:rPr>
      </w:pPr>
      <w:r w:rsidRPr="00252690">
        <w:rPr>
          <w:rStyle w:val="Kommentarzeichen"/>
          <w:lang w:val="en-US"/>
        </w:rPr>
        <w:annotationRef/>
      </w:r>
      <w:r w:rsidRPr="00252690">
        <w:rPr>
          <w:lang w:val="en-US"/>
        </w:rPr>
        <w:t>Unfortunately</w:t>
      </w:r>
      <w:r>
        <w:rPr>
          <w:lang w:val="en-US"/>
        </w:rPr>
        <w:t>, still the next one would comprise this issue. For now, the papers don’t deal with this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053D5B" w15:done="0"/>
  <w15:commentEx w15:paraId="450FBBDA" w15:done="0"/>
  <w15:commentEx w15:paraId="07A67456" w15:done="0"/>
  <w15:commentEx w15:paraId="17C9CE6D" w15:done="0"/>
  <w15:commentEx w15:paraId="3400F481" w15:paraIdParent="17C9CE6D" w15:done="0"/>
  <w15:commentEx w15:paraId="23B0C8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053D5B" w16cid:durableId="1D59855F"/>
  <w16cid:commentId w16cid:paraId="450FBBDA" w16cid:durableId="1D598F70"/>
  <w16cid:commentId w16cid:paraId="07A67456" w16cid:durableId="1D905516"/>
  <w16cid:commentId w16cid:paraId="17C9CE6D" w16cid:durableId="1D598F00"/>
  <w16cid:commentId w16cid:paraId="3400F481" w16cid:durableId="1D8F0F21"/>
  <w16cid:commentId w16cid:paraId="23B0C897" w16cid:durableId="1D8F3C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7DE4C" w14:textId="77777777" w:rsidR="00D1671F" w:rsidRDefault="00D1671F" w:rsidP="005A3C26">
      <w:r>
        <w:separator/>
      </w:r>
    </w:p>
  </w:endnote>
  <w:endnote w:type="continuationSeparator" w:id="0">
    <w:p w14:paraId="034255D7" w14:textId="77777777" w:rsidR="00D1671F" w:rsidRDefault="00D1671F" w:rsidP="005A3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9FD38A" w14:textId="77777777" w:rsidR="00D1671F" w:rsidRDefault="00D1671F" w:rsidP="005A3C26">
      <w:r>
        <w:separator/>
      </w:r>
    </w:p>
  </w:footnote>
  <w:footnote w:type="continuationSeparator" w:id="0">
    <w:p w14:paraId="3E7123D3" w14:textId="77777777" w:rsidR="00D1671F" w:rsidRDefault="00D1671F" w:rsidP="005A3C26">
      <w:r>
        <w:continuationSeparator/>
      </w:r>
    </w:p>
  </w:footnote>
  <w:footnote w:id="1">
    <w:p w14:paraId="5FED7501" w14:textId="77777777" w:rsidR="000E3376" w:rsidRPr="005A3C26" w:rsidRDefault="000E3376">
      <w:pPr>
        <w:pStyle w:val="Funotentext"/>
        <w:rPr>
          <w:lang w:val="en-US"/>
        </w:rPr>
      </w:pPr>
      <w:r>
        <w:rPr>
          <w:rStyle w:val="Funotenzeichen"/>
        </w:rPr>
        <w:footnoteRef/>
      </w:r>
      <w:r w:rsidRPr="005A3C26">
        <w:rPr>
          <w:lang w:val="en-US"/>
        </w:rPr>
        <w:t xml:space="preserve"> Digital Earth Explorer – </w:t>
      </w:r>
      <w:r>
        <w:rPr>
          <w:lang w:val="en-US"/>
        </w:rPr>
        <w:t>https://earthexplorer.usgs</w:t>
      </w:r>
      <w:r w:rsidRPr="005A3C26">
        <w:rPr>
          <w:lang w:val="en-US"/>
        </w:rPr>
        <w:t>.gov</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26226"/>
    <w:multiLevelType w:val="hybridMultilevel"/>
    <w:tmpl w:val="1C22BB86"/>
    <w:lvl w:ilvl="0" w:tplc="FD289900">
      <w:start w:val="2"/>
      <w:numFmt w:val="bullet"/>
      <w:lvlText w:val="-"/>
      <w:lvlJc w:val="left"/>
      <w:pPr>
        <w:ind w:left="720" w:hanging="360"/>
      </w:pPr>
      <w:rPr>
        <w:rFonts w:ascii="Arial" w:eastAsia="Cambria Math"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F1C"/>
    <w:rsid w:val="0001245F"/>
    <w:rsid w:val="0005414B"/>
    <w:rsid w:val="00061162"/>
    <w:rsid w:val="00066230"/>
    <w:rsid w:val="000B29F1"/>
    <w:rsid w:val="000E3376"/>
    <w:rsid w:val="001071CE"/>
    <w:rsid w:val="00124365"/>
    <w:rsid w:val="001470B8"/>
    <w:rsid w:val="0014716F"/>
    <w:rsid w:val="00152282"/>
    <w:rsid w:val="0015565C"/>
    <w:rsid w:val="001665C2"/>
    <w:rsid w:val="00172DB4"/>
    <w:rsid w:val="0017377F"/>
    <w:rsid w:val="00197B78"/>
    <w:rsid w:val="001C28F6"/>
    <w:rsid w:val="001C6460"/>
    <w:rsid w:val="001E0461"/>
    <w:rsid w:val="001E2AEB"/>
    <w:rsid w:val="0021276C"/>
    <w:rsid w:val="0024329A"/>
    <w:rsid w:val="00252690"/>
    <w:rsid w:val="00276C29"/>
    <w:rsid w:val="00284B19"/>
    <w:rsid w:val="00295F10"/>
    <w:rsid w:val="00297EAE"/>
    <w:rsid w:val="002E524C"/>
    <w:rsid w:val="002E7A0C"/>
    <w:rsid w:val="003164E8"/>
    <w:rsid w:val="00326321"/>
    <w:rsid w:val="003401D3"/>
    <w:rsid w:val="0034497F"/>
    <w:rsid w:val="003529BD"/>
    <w:rsid w:val="00376F1C"/>
    <w:rsid w:val="003A2112"/>
    <w:rsid w:val="003A6FA0"/>
    <w:rsid w:val="003B314C"/>
    <w:rsid w:val="003C33B7"/>
    <w:rsid w:val="003E1CB6"/>
    <w:rsid w:val="003E2B3E"/>
    <w:rsid w:val="003E505C"/>
    <w:rsid w:val="00400165"/>
    <w:rsid w:val="0041167C"/>
    <w:rsid w:val="00431253"/>
    <w:rsid w:val="00435CE5"/>
    <w:rsid w:val="00452BDE"/>
    <w:rsid w:val="00462479"/>
    <w:rsid w:val="004960B1"/>
    <w:rsid w:val="004A4E9D"/>
    <w:rsid w:val="004C323C"/>
    <w:rsid w:val="004D0321"/>
    <w:rsid w:val="004F3F30"/>
    <w:rsid w:val="0050260A"/>
    <w:rsid w:val="00553B86"/>
    <w:rsid w:val="00577071"/>
    <w:rsid w:val="00577883"/>
    <w:rsid w:val="00577ACD"/>
    <w:rsid w:val="005A0836"/>
    <w:rsid w:val="005A3C26"/>
    <w:rsid w:val="005B5CED"/>
    <w:rsid w:val="005D2D7B"/>
    <w:rsid w:val="005D5C6B"/>
    <w:rsid w:val="005F5A39"/>
    <w:rsid w:val="0062099A"/>
    <w:rsid w:val="00630769"/>
    <w:rsid w:val="00641AED"/>
    <w:rsid w:val="00643E14"/>
    <w:rsid w:val="00652D66"/>
    <w:rsid w:val="00661D67"/>
    <w:rsid w:val="00663FFC"/>
    <w:rsid w:val="00664017"/>
    <w:rsid w:val="00686D44"/>
    <w:rsid w:val="006D2023"/>
    <w:rsid w:val="006D692B"/>
    <w:rsid w:val="006E18D7"/>
    <w:rsid w:val="006F3337"/>
    <w:rsid w:val="006F39B1"/>
    <w:rsid w:val="006F75C9"/>
    <w:rsid w:val="007006F4"/>
    <w:rsid w:val="007128C4"/>
    <w:rsid w:val="00713491"/>
    <w:rsid w:val="00713530"/>
    <w:rsid w:val="007238E8"/>
    <w:rsid w:val="0074352A"/>
    <w:rsid w:val="00746DCD"/>
    <w:rsid w:val="007576B0"/>
    <w:rsid w:val="00764418"/>
    <w:rsid w:val="007670ED"/>
    <w:rsid w:val="00781B45"/>
    <w:rsid w:val="00792254"/>
    <w:rsid w:val="00792577"/>
    <w:rsid w:val="0079480F"/>
    <w:rsid w:val="00796DC3"/>
    <w:rsid w:val="007F3966"/>
    <w:rsid w:val="007F74A3"/>
    <w:rsid w:val="008076C2"/>
    <w:rsid w:val="00844952"/>
    <w:rsid w:val="0084762C"/>
    <w:rsid w:val="00852CB1"/>
    <w:rsid w:val="00861331"/>
    <w:rsid w:val="008657AF"/>
    <w:rsid w:val="008716EC"/>
    <w:rsid w:val="00874767"/>
    <w:rsid w:val="00880C73"/>
    <w:rsid w:val="008C2EBE"/>
    <w:rsid w:val="008D1AAA"/>
    <w:rsid w:val="00902318"/>
    <w:rsid w:val="009112D8"/>
    <w:rsid w:val="00916D03"/>
    <w:rsid w:val="00956F35"/>
    <w:rsid w:val="00963ED2"/>
    <w:rsid w:val="009826FD"/>
    <w:rsid w:val="009835A4"/>
    <w:rsid w:val="00991C57"/>
    <w:rsid w:val="009B1BAB"/>
    <w:rsid w:val="009B4C4C"/>
    <w:rsid w:val="009C42C1"/>
    <w:rsid w:val="009D46B6"/>
    <w:rsid w:val="00A1009D"/>
    <w:rsid w:val="00A168FA"/>
    <w:rsid w:val="00A257A9"/>
    <w:rsid w:val="00A361BE"/>
    <w:rsid w:val="00A756EC"/>
    <w:rsid w:val="00A95C62"/>
    <w:rsid w:val="00AF2BA6"/>
    <w:rsid w:val="00AF3B2B"/>
    <w:rsid w:val="00B06A8C"/>
    <w:rsid w:val="00B15F94"/>
    <w:rsid w:val="00B447EC"/>
    <w:rsid w:val="00B613EB"/>
    <w:rsid w:val="00B70E58"/>
    <w:rsid w:val="00B87DE4"/>
    <w:rsid w:val="00B926B9"/>
    <w:rsid w:val="00B974D8"/>
    <w:rsid w:val="00BA27F9"/>
    <w:rsid w:val="00BB0873"/>
    <w:rsid w:val="00BB1145"/>
    <w:rsid w:val="00BB3D27"/>
    <w:rsid w:val="00BC0F4C"/>
    <w:rsid w:val="00BC52E4"/>
    <w:rsid w:val="00BD18B7"/>
    <w:rsid w:val="00BE789F"/>
    <w:rsid w:val="00C35850"/>
    <w:rsid w:val="00C36476"/>
    <w:rsid w:val="00C42435"/>
    <w:rsid w:val="00C432C5"/>
    <w:rsid w:val="00C702AF"/>
    <w:rsid w:val="00CA0F69"/>
    <w:rsid w:val="00CA7543"/>
    <w:rsid w:val="00CB704C"/>
    <w:rsid w:val="00CC413D"/>
    <w:rsid w:val="00CE1FE0"/>
    <w:rsid w:val="00CE2370"/>
    <w:rsid w:val="00CE6AD1"/>
    <w:rsid w:val="00D00B21"/>
    <w:rsid w:val="00D00E53"/>
    <w:rsid w:val="00D012ED"/>
    <w:rsid w:val="00D1671F"/>
    <w:rsid w:val="00D23530"/>
    <w:rsid w:val="00D557D4"/>
    <w:rsid w:val="00D765D4"/>
    <w:rsid w:val="00D83156"/>
    <w:rsid w:val="00D837E4"/>
    <w:rsid w:val="00D959B3"/>
    <w:rsid w:val="00DB0B24"/>
    <w:rsid w:val="00DB23E9"/>
    <w:rsid w:val="00DB2D56"/>
    <w:rsid w:val="00DC3A4E"/>
    <w:rsid w:val="00DD02B1"/>
    <w:rsid w:val="00DF56B4"/>
    <w:rsid w:val="00E1574E"/>
    <w:rsid w:val="00E34FE1"/>
    <w:rsid w:val="00E560E8"/>
    <w:rsid w:val="00E6215E"/>
    <w:rsid w:val="00E75B58"/>
    <w:rsid w:val="00E802A4"/>
    <w:rsid w:val="00EA0280"/>
    <w:rsid w:val="00EB5226"/>
    <w:rsid w:val="00F170F3"/>
    <w:rsid w:val="00F50486"/>
    <w:rsid w:val="00F6612B"/>
    <w:rsid w:val="00F67ECB"/>
    <w:rsid w:val="00F71A63"/>
    <w:rsid w:val="00FB5F6B"/>
    <w:rsid w:val="00FE4599"/>
    <w:rsid w:val="00FF6D1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2AE2840"/>
  <w15:chartTrackingRefBased/>
  <w15:docId w15:val="{1CEB5E32-C0F2-42CC-89FD-678FC30CD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E1FE0"/>
    <w:pPr>
      <w:suppressAutoHyphens/>
    </w:pPr>
    <w:rPr>
      <w:rFonts w:eastAsia="Cambria Math"/>
      <w:kern w:val="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customStyle="1" w:styleId="SprechblasentextZchn">
    <w:name w:val="Sprechblasentext Zchn"/>
    <w:rPr>
      <w:rFonts w:ascii="Tahoma" w:hAnsi="Tahoma" w:cs="Tahoma"/>
      <w:sz w:val="16"/>
      <w:szCs w:val="16"/>
    </w:rPr>
  </w:style>
  <w:style w:type="character" w:customStyle="1" w:styleId="ListLabel1">
    <w:name w:val="ListLabel 1"/>
    <w:rPr>
      <w:rFonts w:cs="Times New Roman"/>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pPr>
      <w:spacing w:after="140" w:line="288" w:lineRule="auto"/>
    </w:pPr>
  </w:style>
  <w:style w:type="paragraph" w:styleId="Liste">
    <w:name w:val="List"/>
    <w:basedOn w:val="Textkrper"/>
    <w:rPr>
      <w:rFonts w:cs="FreeSans"/>
    </w:rPr>
  </w:style>
  <w:style w:type="paragraph" w:styleId="Beschriftung">
    <w:name w:val="caption"/>
    <w:basedOn w:val="Standard"/>
    <w:qFormat/>
    <w:pPr>
      <w:suppressLineNumbers/>
      <w:spacing w:before="120" w:after="120"/>
    </w:pPr>
    <w:rPr>
      <w:rFonts w:cs="FreeSans"/>
      <w:i/>
      <w:iCs/>
      <w:sz w:val="24"/>
      <w:szCs w:val="24"/>
    </w:rPr>
  </w:style>
  <w:style w:type="paragraph" w:customStyle="1" w:styleId="Index">
    <w:name w:val="Index"/>
    <w:basedOn w:val="Standard"/>
    <w:pPr>
      <w:suppressLineNumbers/>
    </w:pPr>
    <w:rPr>
      <w:rFonts w:cs="FreeSans"/>
    </w:rPr>
  </w:style>
  <w:style w:type="paragraph" w:customStyle="1" w:styleId="Sprechblasentext1">
    <w:name w:val="Sprechblasentext1"/>
    <w:basedOn w:val="Standard"/>
    <w:rPr>
      <w:rFonts w:ascii="Tahoma" w:hAnsi="Tahoma" w:cs="Tahoma"/>
      <w:sz w:val="16"/>
      <w:szCs w:val="16"/>
    </w:rPr>
  </w:style>
  <w:style w:type="paragraph" w:styleId="Funotentext">
    <w:name w:val="footnote text"/>
    <w:basedOn w:val="Standard"/>
    <w:link w:val="FunotentextZchn"/>
    <w:uiPriority w:val="99"/>
    <w:semiHidden/>
    <w:unhideWhenUsed/>
    <w:rsid w:val="005A3C26"/>
    <w:rPr>
      <w:lang w:val="x-none" w:eastAsia="x-none"/>
    </w:rPr>
  </w:style>
  <w:style w:type="character" w:customStyle="1" w:styleId="FunotentextZchn">
    <w:name w:val="Fußnotentext Zchn"/>
    <w:link w:val="Funotentext"/>
    <w:uiPriority w:val="99"/>
    <w:semiHidden/>
    <w:rsid w:val="005A3C26"/>
    <w:rPr>
      <w:rFonts w:eastAsia="Cambria Math"/>
      <w:kern w:val="1"/>
    </w:rPr>
  </w:style>
  <w:style w:type="character" w:styleId="Funotenzeichen">
    <w:name w:val="footnote reference"/>
    <w:uiPriority w:val="99"/>
    <w:semiHidden/>
    <w:unhideWhenUsed/>
    <w:rsid w:val="005A3C26"/>
    <w:rPr>
      <w:vertAlign w:val="superscript"/>
    </w:rPr>
  </w:style>
  <w:style w:type="paragraph" w:styleId="Kopfzeile">
    <w:name w:val="header"/>
    <w:basedOn w:val="Standard"/>
    <w:link w:val="KopfzeileZchn"/>
    <w:uiPriority w:val="99"/>
    <w:unhideWhenUsed/>
    <w:rsid w:val="00A756EC"/>
    <w:pPr>
      <w:tabs>
        <w:tab w:val="center" w:pos="4536"/>
        <w:tab w:val="right" w:pos="9072"/>
      </w:tabs>
    </w:pPr>
    <w:rPr>
      <w:lang w:val="x-none" w:eastAsia="x-none"/>
    </w:rPr>
  </w:style>
  <w:style w:type="character" w:customStyle="1" w:styleId="KopfzeileZchn">
    <w:name w:val="Kopfzeile Zchn"/>
    <w:link w:val="Kopfzeile"/>
    <w:uiPriority w:val="99"/>
    <w:rsid w:val="00A756EC"/>
    <w:rPr>
      <w:rFonts w:eastAsia="Cambria Math"/>
      <w:kern w:val="1"/>
    </w:rPr>
  </w:style>
  <w:style w:type="paragraph" w:styleId="Fuzeile">
    <w:name w:val="footer"/>
    <w:basedOn w:val="Standard"/>
    <w:link w:val="FuzeileZchn"/>
    <w:uiPriority w:val="99"/>
    <w:unhideWhenUsed/>
    <w:rsid w:val="00A756EC"/>
    <w:pPr>
      <w:tabs>
        <w:tab w:val="center" w:pos="4536"/>
        <w:tab w:val="right" w:pos="9072"/>
      </w:tabs>
    </w:pPr>
    <w:rPr>
      <w:lang w:val="x-none" w:eastAsia="x-none"/>
    </w:rPr>
  </w:style>
  <w:style w:type="character" w:customStyle="1" w:styleId="FuzeileZchn">
    <w:name w:val="Fußzeile Zchn"/>
    <w:link w:val="Fuzeile"/>
    <w:uiPriority w:val="99"/>
    <w:rsid w:val="00A756EC"/>
    <w:rPr>
      <w:rFonts w:eastAsia="Cambria Math"/>
      <w:kern w:val="1"/>
    </w:rPr>
  </w:style>
  <w:style w:type="character" w:styleId="Hyperlink">
    <w:name w:val="Hyperlink"/>
    <w:uiPriority w:val="99"/>
    <w:unhideWhenUsed/>
    <w:rsid w:val="00F71A63"/>
    <w:rPr>
      <w:color w:val="0563C1"/>
      <w:u w:val="single"/>
    </w:rPr>
  </w:style>
  <w:style w:type="character" w:styleId="NichtaufgelsteErwhnung">
    <w:name w:val="Unresolved Mention"/>
    <w:uiPriority w:val="99"/>
    <w:semiHidden/>
    <w:unhideWhenUsed/>
    <w:rsid w:val="00F71A63"/>
    <w:rPr>
      <w:color w:val="808080"/>
      <w:shd w:val="clear" w:color="auto" w:fill="E6E6E6"/>
    </w:rPr>
  </w:style>
  <w:style w:type="paragraph" w:styleId="Sprechblasentext">
    <w:name w:val="Balloon Text"/>
    <w:basedOn w:val="Standard"/>
    <w:link w:val="SprechblasentextZchn1"/>
    <w:uiPriority w:val="99"/>
    <w:semiHidden/>
    <w:unhideWhenUsed/>
    <w:rsid w:val="004F3F30"/>
    <w:rPr>
      <w:rFonts w:ascii="Tahoma" w:hAnsi="Tahoma" w:cs="Tahoma"/>
      <w:sz w:val="16"/>
      <w:szCs w:val="16"/>
    </w:rPr>
  </w:style>
  <w:style w:type="character" w:customStyle="1" w:styleId="SprechblasentextZchn1">
    <w:name w:val="Sprechblasentext Zchn1"/>
    <w:link w:val="Sprechblasentext"/>
    <w:uiPriority w:val="99"/>
    <w:semiHidden/>
    <w:rsid w:val="004F3F30"/>
    <w:rPr>
      <w:rFonts w:ascii="Tahoma" w:eastAsia="Cambria Math" w:hAnsi="Tahoma" w:cs="Tahoma"/>
      <w:kern w:val="1"/>
      <w:sz w:val="16"/>
      <w:szCs w:val="16"/>
    </w:rPr>
  </w:style>
  <w:style w:type="character" w:styleId="Kommentarzeichen">
    <w:name w:val="annotation reference"/>
    <w:uiPriority w:val="99"/>
    <w:semiHidden/>
    <w:unhideWhenUsed/>
    <w:rsid w:val="005D5C6B"/>
    <w:rPr>
      <w:sz w:val="16"/>
      <w:szCs w:val="16"/>
    </w:rPr>
  </w:style>
  <w:style w:type="paragraph" w:styleId="Kommentartext">
    <w:name w:val="annotation text"/>
    <w:basedOn w:val="Standard"/>
    <w:link w:val="KommentartextZchn"/>
    <w:uiPriority w:val="99"/>
    <w:semiHidden/>
    <w:unhideWhenUsed/>
    <w:rsid w:val="005D5C6B"/>
  </w:style>
  <w:style w:type="character" w:customStyle="1" w:styleId="KommentartextZchn">
    <w:name w:val="Kommentartext Zchn"/>
    <w:link w:val="Kommentartext"/>
    <w:uiPriority w:val="99"/>
    <w:semiHidden/>
    <w:rsid w:val="005D5C6B"/>
    <w:rPr>
      <w:rFonts w:eastAsia="Cambria Math"/>
      <w:kern w:val="1"/>
    </w:rPr>
  </w:style>
  <w:style w:type="paragraph" w:styleId="Kommentarthema">
    <w:name w:val="annotation subject"/>
    <w:basedOn w:val="Kommentartext"/>
    <w:next w:val="Kommentartext"/>
    <w:link w:val="KommentarthemaZchn"/>
    <w:uiPriority w:val="99"/>
    <w:semiHidden/>
    <w:unhideWhenUsed/>
    <w:rsid w:val="005D5C6B"/>
    <w:rPr>
      <w:b/>
      <w:bCs/>
    </w:rPr>
  </w:style>
  <w:style w:type="character" w:customStyle="1" w:styleId="KommentarthemaZchn">
    <w:name w:val="Kommentarthema Zchn"/>
    <w:link w:val="Kommentarthema"/>
    <w:uiPriority w:val="99"/>
    <w:semiHidden/>
    <w:rsid w:val="005D5C6B"/>
    <w:rPr>
      <w:rFonts w:eastAsia="Cambria Math"/>
      <w:b/>
      <w:bCs/>
      <w:kern w:val="1"/>
    </w:rPr>
  </w:style>
  <w:style w:type="table" w:customStyle="1" w:styleId="Tabellengitternetz">
    <w:name w:val="Tabellengitternetz"/>
    <w:basedOn w:val="NormaleTabelle"/>
    <w:uiPriority w:val="59"/>
    <w:rsid w:val="004001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6F39B1"/>
    <w:rPr>
      <w:rFonts w:eastAsia="Cambria Math"/>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122819">
      <w:bodyDiv w:val="1"/>
      <w:marLeft w:val="0"/>
      <w:marRight w:val="0"/>
      <w:marTop w:val="0"/>
      <w:marBottom w:val="0"/>
      <w:divBdr>
        <w:top w:val="none" w:sz="0" w:space="0" w:color="auto"/>
        <w:left w:val="none" w:sz="0" w:space="0" w:color="auto"/>
        <w:bottom w:val="none" w:sz="0" w:space="0" w:color="auto"/>
        <w:right w:val="none" w:sz="0" w:space="0" w:color="auto"/>
      </w:divBdr>
    </w:div>
    <w:div w:id="547452576">
      <w:bodyDiv w:val="1"/>
      <w:marLeft w:val="0"/>
      <w:marRight w:val="0"/>
      <w:marTop w:val="0"/>
      <w:marBottom w:val="0"/>
      <w:divBdr>
        <w:top w:val="none" w:sz="0" w:space="0" w:color="auto"/>
        <w:left w:val="none" w:sz="0" w:space="0" w:color="auto"/>
        <w:bottom w:val="none" w:sz="0" w:space="0" w:color="auto"/>
        <w:right w:val="none" w:sz="0" w:space="0" w:color="auto"/>
      </w:divBdr>
    </w:div>
    <w:div w:id="674460866">
      <w:bodyDiv w:val="1"/>
      <w:marLeft w:val="0"/>
      <w:marRight w:val="0"/>
      <w:marTop w:val="0"/>
      <w:marBottom w:val="0"/>
      <w:divBdr>
        <w:top w:val="none" w:sz="0" w:space="0" w:color="auto"/>
        <w:left w:val="none" w:sz="0" w:space="0" w:color="auto"/>
        <w:bottom w:val="none" w:sz="0" w:space="0" w:color="auto"/>
        <w:right w:val="none" w:sz="0" w:space="0" w:color="auto"/>
      </w:divBdr>
      <w:divsChild>
        <w:div w:id="1869248388">
          <w:marLeft w:val="0"/>
          <w:marRight w:val="0"/>
          <w:marTop w:val="75"/>
          <w:marBottom w:val="0"/>
          <w:divBdr>
            <w:top w:val="none" w:sz="0" w:space="0" w:color="auto"/>
            <w:left w:val="none" w:sz="0" w:space="0" w:color="auto"/>
            <w:bottom w:val="none" w:sz="0" w:space="0" w:color="auto"/>
            <w:right w:val="none" w:sz="0" w:space="0" w:color="auto"/>
          </w:divBdr>
        </w:div>
      </w:divsChild>
    </w:div>
    <w:div w:id="919020327">
      <w:bodyDiv w:val="1"/>
      <w:marLeft w:val="0"/>
      <w:marRight w:val="0"/>
      <w:marTop w:val="0"/>
      <w:marBottom w:val="0"/>
      <w:divBdr>
        <w:top w:val="none" w:sz="0" w:space="0" w:color="auto"/>
        <w:left w:val="none" w:sz="0" w:space="0" w:color="auto"/>
        <w:bottom w:val="none" w:sz="0" w:space="0" w:color="auto"/>
        <w:right w:val="none" w:sz="0" w:space="0" w:color="auto"/>
      </w:divBdr>
    </w:div>
    <w:div w:id="962540832">
      <w:bodyDiv w:val="1"/>
      <w:marLeft w:val="0"/>
      <w:marRight w:val="0"/>
      <w:marTop w:val="0"/>
      <w:marBottom w:val="0"/>
      <w:divBdr>
        <w:top w:val="none" w:sz="0" w:space="0" w:color="auto"/>
        <w:left w:val="none" w:sz="0" w:space="0" w:color="auto"/>
        <w:bottom w:val="none" w:sz="0" w:space="0" w:color="auto"/>
        <w:right w:val="none" w:sz="0" w:space="0" w:color="auto"/>
      </w:divBdr>
      <w:divsChild>
        <w:div w:id="1111902605">
          <w:marLeft w:val="0"/>
          <w:marRight w:val="0"/>
          <w:marTop w:val="0"/>
          <w:marBottom w:val="0"/>
          <w:divBdr>
            <w:top w:val="none" w:sz="0" w:space="0" w:color="auto"/>
            <w:left w:val="none" w:sz="0" w:space="0" w:color="auto"/>
            <w:bottom w:val="none" w:sz="0" w:space="0" w:color="auto"/>
            <w:right w:val="none" w:sz="0" w:space="0" w:color="auto"/>
          </w:divBdr>
        </w:div>
      </w:divsChild>
    </w:div>
    <w:div w:id="1377047157">
      <w:bodyDiv w:val="1"/>
      <w:marLeft w:val="0"/>
      <w:marRight w:val="0"/>
      <w:marTop w:val="0"/>
      <w:marBottom w:val="0"/>
      <w:divBdr>
        <w:top w:val="none" w:sz="0" w:space="0" w:color="auto"/>
        <w:left w:val="none" w:sz="0" w:space="0" w:color="auto"/>
        <w:bottom w:val="none" w:sz="0" w:space="0" w:color="auto"/>
        <w:right w:val="none" w:sz="0" w:space="0" w:color="auto"/>
      </w:divBdr>
    </w:div>
    <w:div w:id="2004502173">
      <w:bodyDiv w:val="1"/>
      <w:marLeft w:val="0"/>
      <w:marRight w:val="0"/>
      <w:marTop w:val="0"/>
      <w:marBottom w:val="0"/>
      <w:divBdr>
        <w:top w:val="none" w:sz="0" w:space="0" w:color="auto"/>
        <w:left w:val="none" w:sz="0" w:space="0" w:color="auto"/>
        <w:bottom w:val="none" w:sz="0" w:space="0" w:color="auto"/>
        <w:right w:val="none" w:sz="0" w:space="0" w:color="auto"/>
      </w:divBdr>
      <w:divsChild>
        <w:div w:id="239415765">
          <w:marLeft w:val="547"/>
          <w:marRight w:val="0"/>
          <w:marTop w:val="200"/>
          <w:marBottom w:val="0"/>
          <w:divBdr>
            <w:top w:val="none" w:sz="0" w:space="0" w:color="auto"/>
            <w:left w:val="none" w:sz="0" w:space="0" w:color="auto"/>
            <w:bottom w:val="none" w:sz="0" w:space="0" w:color="auto"/>
            <w:right w:val="none" w:sz="0" w:space="0" w:color="auto"/>
          </w:divBdr>
        </w:div>
        <w:div w:id="1555504346">
          <w:marLeft w:val="547"/>
          <w:marRight w:val="0"/>
          <w:marTop w:val="200"/>
          <w:marBottom w:val="0"/>
          <w:divBdr>
            <w:top w:val="none" w:sz="0" w:space="0" w:color="auto"/>
            <w:left w:val="none" w:sz="0" w:space="0" w:color="auto"/>
            <w:bottom w:val="none" w:sz="0" w:space="0" w:color="auto"/>
            <w:right w:val="none" w:sz="0" w:space="0" w:color="auto"/>
          </w:divBdr>
        </w:div>
        <w:div w:id="168867426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https://lh6.googleusercontent.com/FSMgRpUFlrP-O0y6793X8mbBPFUjcGp4UeaQbdWbFNxzAdX2cBNFRU96GAd29jDyywjz87qQ32bg_M776kWz-0zAq-E7uFNnIb7LCkSNQpML73CO5OVSukZewOWy32R5xkxEU2R7YSuhjMLg7Q"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LNCS.XSL" StyleName="LNCS"/>
</file>

<file path=customXml/itemProps1.xml><?xml version="1.0" encoding="utf-8"?>
<ds:datastoreItem xmlns:ds="http://schemas.openxmlformats.org/officeDocument/2006/customXml" ds:itemID="{3F0C804C-D9ED-4C3B-931D-B34F48729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5458</Words>
  <Characters>34388</Characters>
  <Application>Microsoft Office Word</Application>
  <DocSecurity>0</DocSecurity>
  <Lines>286</Lines>
  <Paragraphs>79</Paragraphs>
  <ScaleCrop>false</ScaleCrop>
  <HeadingPairs>
    <vt:vector size="2" baseType="variant">
      <vt:variant>
        <vt:lpstr>Titel</vt:lpstr>
      </vt:variant>
      <vt:variant>
        <vt:i4>1</vt:i4>
      </vt:variant>
    </vt:vector>
  </HeadingPairs>
  <TitlesOfParts>
    <vt:vector size="1" baseType="lpstr">
      <vt:lpstr>Überschrift (Arial 12 o</vt:lpstr>
    </vt:vector>
  </TitlesOfParts>
  <Company>TOSHIBA</Company>
  <LinksUpToDate>false</LinksUpToDate>
  <CharactersWithSpaces>39767</CharactersWithSpaces>
  <SharedDoc>false</SharedDoc>
  <HLinks>
    <vt:vector size="6" baseType="variant">
      <vt:variant>
        <vt:i4>4587605</vt:i4>
      </vt:variant>
      <vt:variant>
        <vt:i4>9</vt:i4>
      </vt:variant>
      <vt:variant>
        <vt:i4>0</vt:i4>
      </vt:variant>
      <vt:variant>
        <vt:i4>5</vt:i4>
      </vt:variant>
      <vt:variant>
        <vt:lpwstr>http://www.safaridb.com/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(Arial 12 o</dc:title>
  <dc:subject/>
  <dc:creator>pochanke</dc:creator>
  <cp:keywords/>
  <dc:description/>
  <cp:lastModifiedBy>ms699852</cp:lastModifiedBy>
  <cp:revision>8</cp:revision>
  <cp:lastPrinted>2007-09-20T10:46:00Z</cp:lastPrinted>
  <dcterms:created xsi:type="dcterms:W3CDTF">2017-10-19T10:50:00Z</dcterms:created>
  <dcterms:modified xsi:type="dcterms:W3CDTF">2017-10-19T12:35:00Z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GFaI e.V.</vt:lpwstr>
  </property>
  <property fmtid="{D5CDD505-2E9C-101B-9397-08002B2CF9AE}" pid="3" name="Operator">
    <vt:lpwstr>p</vt:lpwstr>
  </property>
</Properties>
</file>